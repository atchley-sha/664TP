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52168113"/>
        <w:docPartObj>
          <w:docPartGallery w:val="Cover Pages"/>
          <w:docPartUnique/>
        </w:docPartObj>
      </w:sdtPr>
      <w:sdtEndPr>
        <w:rPr>
          <w:rFonts w:asciiTheme="majorHAnsi" w:hAnsiTheme="majorHAnsi"/>
          <w:smallCaps/>
          <w:color w:val="4F81BD" w:themeColor="accent1"/>
          <w:sz w:val="88"/>
          <w:szCs w:val="88"/>
        </w:rPr>
      </w:sdtEndPr>
      <w:sdtContent>
        <w:p w14:paraId="1D95A35F" w14:textId="365C21A6" w:rsidR="00CE0EDC" w:rsidRDefault="00CE0EDC"/>
        <w:p w14:paraId="5967E657" w14:textId="1DCC0157" w:rsidR="00CE0EDC" w:rsidRDefault="00CE0EDC">
          <w:pPr>
            <w:rPr>
              <w:rFonts w:asciiTheme="majorHAnsi" w:hAnsiTheme="majorHAnsi"/>
              <w:b/>
              <w:bCs/>
              <w:color w:val="4F81BD" w:themeColor="accent1"/>
              <w:sz w:val="88"/>
              <w:szCs w:val="88"/>
            </w:rPr>
          </w:pPr>
          <w:r>
            <w:rPr>
              <w:noProof/>
              <w:lang w:eastAsia="zh-CN"/>
            </w:rPr>
            <mc:AlternateContent>
              <mc:Choice Requires="wps">
                <w:drawing>
                  <wp:anchor distT="0" distB="0" distL="114300" distR="114300" simplePos="0" relativeHeight="251662336" behindDoc="0" locked="0" layoutInCell="1" allowOverlap="1" wp14:anchorId="45BC58E6" wp14:editId="65AB4E69">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7365D"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3-02-21T00:00:00Z">
                                    <w:dateFormat w:val="MMMM d, yyyy"/>
                                    <w:lid w:val="en-US"/>
                                    <w:storeMappedDataAs w:val="dateTime"/>
                                    <w:calendar w:val="gregorian"/>
                                  </w:date>
                                </w:sdtPr>
                                <w:sdtContent>
                                  <w:p w14:paraId="01FC6DED" w14:textId="34BC1273" w:rsidR="00CE0EDC" w:rsidRDefault="00CE0EDC">
                                    <w:pPr>
                                      <w:pStyle w:val="NoSpacing"/>
                                      <w:jc w:val="right"/>
                                      <w:rPr>
                                        <w:caps/>
                                        <w:color w:val="17365D" w:themeColor="text2" w:themeShade="BF"/>
                                        <w:sz w:val="40"/>
                                        <w:szCs w:val="40"/>
                                      </w:rPr>
                                    </w:pPr>
                                    <w:r>
                                      <w:rPr>
                                        <w:caps/>
                                        <w:color w:val="17365D" w:themeColor="text2" w:themeShade="BF"/>
                                        <w:sz w:val="40"/>
                                        <w:szCs w:val="40"/>
                                      </w:rPr>
                                      <w:t>February 21,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45BC58E6" id="_x0000_t202" coordsize="21600,21600" o:spt="202" path="m,l,21600r21600,l21600,xe">
                    <v:stroke joinstyle="miter"/>
                    <v:path gradientshapeok="t" o:connecttype="rect"/>
                  </v:shapetype>
                  <v:shape id="Text Box 111" o:spid="_x0000_s1026"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" filled="f" stroked="f" strokeweight=".5pt">
                    <v:textbox style="mso-fit-shape-to-text:t" inset="0,0,0,0">
                      <w:txbxContent>
                        <w:sdt>
                          <w:sdtPr>
                            <w:rPr>
                              <w:caps/>
                              <w:color w:val="17365D"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3-02-21T00:00:00Z">
                              <w:dateFormat w:val="MMMM d, yyyy"/>
                              <w:lid w:val="en-US"/>
                              <w:storeMappedDataAs w:val="dateTime"/>
                              <w:calendar w:val="gregorian"/>
                            </w:date>
                          </w:sdtPr>
                          <w:sdtContent>
                            <w:p w14:paraId="01FC6DED" w14:textId="34BC1273" w:rsidR="00CE0EDC" w:rsidRDefault="00CE0EDC">
                              <w:pPr>
                                <w:pStyle w:val="NoSpacing"/>
                                <w:jc w:val="right"/>
                                <w:rPr>
                                  <w:caps/>
                                  <w:color w:val="17365D" w:themeColor="text2" w:themeShade="BF"/>
                                  <w:sz w:val="40"/>
                                  <w:szCs w:val="40"/>
                                </w:rPr>
                              </w:pPr>
                              <w:r>
                                <w:rPr>
                                  <w:caps/>
                                  <w:color w:val="17365D" w:themeColor="text2" w:themeShade="BF"/>
                                  <w:sz w:val="40"/>
                                  <w:szCs w:val="40"/>
                                </w:rPr>
                                <w:t>February 21, 2023</w:t>
                              </w:r>
                            </w:p>
                          </w:sdtContent>
                        </w:sdt>
                      </w:txbxContent>
                    </v:textbox>
                    <w10:wrap type="square" anchorx="page" anchory="page"/>
                  </v:shape>
                </w:pict>
              </mc:Fallback>
            </mc:AlternateContent>
          </w:r>
          <w:r>
            <w:rPr>
              <w:noProof/>
              <w:lang w:eastAsia="zh-CN"/>
            </w:rPr>
            <mc:AlternateContent>
              <mc:Choice Requires="wps">
                <w:drawing>
                  <wp:anchor distT="0" distB="0" distL="114300" distR="114300" simplePos="0" relativeHeight="251661312" behindDoc="0" locked="0" layoutInCell="1" allowOverlap="1" wp14:anchorId="77EC10B2" wp14:editId="364974DA">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4C11DA2A" w14:textId="7299051C" w:rsidR="00CE0EDC" w:rsidRDefault="00CE0EDC">
                                    <w:pPr>
                                      <w:pStyle w:val="NoSpacing"/>
                                      <w:jc w:val="right"/>
                                      <w:rPr>
                                        <w:caps/>
                                        <w:color w:val="262626" w:themeColor="text1" w:themeTint="D9"/>
                                        <w:sz w:val="28"/>
                                        <w:szCs w:val="28"/>
                                      </w:rPr>
                                    </w:pPr>
                                    <w:r>
                                      <w:rPr>
                                        <w:caps/>
                                        <w:color w:val="262626" w:themeColor="text1" w:themeTint="D9"/>
                                        <w:sz w:val="28"/>
                                        <w:szCs w:val="28"/>
                                      </w:rPr>
                                      <w:t>Hayden Atchley</w:t>
                                    </w:r>
                                  </w:p>
                                </w:sdtContent>
                              </w:sdt>
                              <w:p w14:paraId="63EB5885" w14:textId="48247FEE" w:rsidR="00CE0EDC" w:rsidRDefault="00000000">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Content>
                                    <w:r w:rsidR="00CE0EDC">
                                      <w:rPr>
                                        <w:caps/>
                                        <w:color w:val="262626" w:themeColor="text1" w:themeTint="D9"/>
                                        <w:sz w:val="20"/>
                                        <w:szCs w:val="20"/>
                                      </w:rPr>
                                      <w:t>HSL Developers</w:t>
                                    </w:r>
                                  </w:sdtContent>
                                </w:sdt>
                              </w:p>
                              <w:p w14:paraId="56AFE04C" w14:textId="6148349F" w:rsidR="00CE0EDC" w:rsidRDefault="00CE0EDC">
                                <w:pPr>
                                  <w:pStyle w:val="NoSpacing"/>
                                  <w:jc w:val="right"/>
                                  <w:rPr>
                                    <w:caps/>
                                    <w:color w:val="262626" w:themeColor="text1" w:themeTint="D9"/>
                                    <w:sz w:val="20"/>
                                    <w:szCs w:val="20"/>
                                  </w:rPr>
                                </w:pPr>
                                <w:r>
                                  <w:rPr>
                                    <w:color w:val="262626" w:themeColor="text1" w:themeTint="D9"/>
                                    <w:sz w:val="20"/>
                                    <w:szCs w:val="20"/>
                                  </w:rPr>
                                  <w:t>CE 664</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77EC10B2" id="Text Box 112" o:spid="_x0000_s1027"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" filled="f" stroked="f" strokeweight=".5pt">
                    <v:textbox inset="0,0,0,0">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4C11DA2A" w14:textId="7299051C" w:rsidR="00CE0EDC" w:rsidRDefault="00CE0EDC">
                              <w:pPr>
                                <w:pStyle w:val="NoSpacing"/>
                                <w:jc w:val="right"/>
                                <w:rPr>
                                  <w:caps/>
                                  <w:color w:val="262626" w:themeColor="text1" w:themeTint="D9"/>
                                  <w:sz w:val="28"/>
                                  <w:szCs w:val="28"/>
                                </w:rPr>
                              </w:pPr>
                              <w:r>
                                <w:rPr>
                                  <w:caps/>
                                  <w:color w:val="262626" w:themeColor="text1" w:themeTint="D9"/>
                                  <w:sz w:val="28"/>
                                  <w:szCs w:val="28"/>
                                </w:rPr>
                                <w:t>Hayden Atchley</w:t>
                              </w:r>
                            </w:p>
                          </w:sdtContent>
                        </w:sdt>
                        <w:p w14:paraId="63EB5885" w14:textId="48247FEE" w:rsidR="00CE0EDC" w:rsidRDefault="00000000">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Content>
                              <w:r w:rsidR="00CE0EDC">
                                <w:rPr>
                                  <w:caps/>
                                  <w:color w:val="262626" w:themeColor="text1" w:themeTint="D9"/>
                                  <w:sz w:val="20"/>
                                  <w:szCs w:val="20"/>
                                </w:rPr>
                                <w:t>HSL Developers</w:t>
                              </w:r>
                            </w:sdtContent>
                          </w:sdt>
                        </w:p>
                        <w:p w14:paraId="56AFE04C" w14:textId="6148349F" w:rsidR="00CE0EDC" w:rsidRDefault="00CE0EDC">
                          <w:pPr>
                            <w:pStyle w:val="NoSpacing"/>
                            <w:jc w:val="right"/>
                            <w:rPr>
                              <w:caps/>
                              <w:color w:val="262626" w:themeColor="text1" w:themeTint="D9"/>
                              <w:sz w:val="20"/>
                              <w:szCs w:val="20"/>
                            </w:rPr>
                          </w:pPr>
                          <w:r>
                            <w:rPr>
                              <w:color w:val="262626" w:themeColor="text1" w:themeTint="D9"/>
                              <w:sz w:val="20"/>
                              <w:szCs w:val="20"/>
                            </w:rPr>
                            <w:t>CE 664</w:t>
                          </w:r>
                        </w:p>
                      </w:txbxContent>
                    </v:textbox>
                    <w10:wrap type="square" anchorx="page" anchory="page"/>
                  </v:shape>
                </w:pict>
              </mc:Fallback>
            </mc:AlternateContent>
          </w:r>
          <w:r>
            <w:rPr>
              <w:noProof/>
              <w:lang w:eastAsia="zh-CN"/>
            </w:rPr>
            <mc:AlternateContent>
              <mc:Choice Requires="wps">
                <w:drawing>
                  <wp:anchor distT="0" distB="0" distL="114300" distR="114300" simplePos="0" relativeHeight="251660288" behindDoc="0" locked="0" layoutInCell="1" allowOverlap="1" wp14:anchorId="3B149029" wp14:editId="1EEB3AE1">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45500</wp14:pctPosVOffset>
                        </wp:positionV>
                      </mc:Choice>
                      <mc:Fallback>
                        <wp:positionV relativeFrom="page">
                          <wp:posOffset>4576445</wp:posOffset>
                        </wp:positionV>
                      </mc:Fallback>
                    </mc:AlternateContent>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3CB8B9" w14:textId="7B35D6F8" w:rsidR="00CE0EDC" w:rsidRDefault="00000000">
                                <w:pPr>
                                  <w:pStyle w:val="NoSpacing"/>
                                  <w:jc w:val="right"/>
                                  <w:rPr>
                                    <w:caps/>
                                    <w:color w:val="17365D" w:themeColor="text2" w:themeShade="BF"/>
                                    <w:sz w:val="52"/>
                                    <w:szCs w:val="52"/>
                                  </w:rPr>
                                </w:pPr>
                                <w:sdt>
                                  <w:sdtPr>
                                    <w:rPr>
                                      <w:caps/>
                                      <w:color w:val="17365D"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CE0EDC">
                                      <w:rPr>
                                        <w:caps/>
                                        <w:color w:val="17365D" w:themeColor="text2" w:themeShade="BF"/>
                                        <w:sz w:val="52"/>
                                        <w:szCs w:val="52"/>
                                      </w:rPr>
                                      <w:t>Dream Town Development</w:t>
                                    </w:r>
                                  </w:sdtContent>
                                </w:sdt>
                              </w:p>
                              <w:sdt>
                                <w:sdtPr>
                                  <w:rPr>
                                    <w:smallCaps/>
                                    <w:color w:val="1F497D"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8876761" w14:textId="0539EA55" w:rsidR="00CE0EDC" w:rsidRDefault="00CE0EDC">
                                    <w:pPr>
                                      <w:pStyle w:val="NoSpacing"/>
                                      <w:jc w:val="right"/>
                                      <w:rPr>
                                        <w:smallCaps/>
                                        <w:color w:val="1F497D" w:themeColor="text2"/>
                                        <w:sz w:val="36"/>
                                        <w:szCs w:val="36"/>
                                      </w:rPr>
                                    </w:pPr>
                                    <w:r>
                                      <w:rPr>
                                        <w:smallCaps/>
                                        <w:color w:val="1F497D" w:themeColor="text2"/>
                                        <w:sz w:val="36"/>
                                        <w:szCs w:val="36"/>
                                      </w:rPr>
                                      <w:t>Traffic Impact Analysis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3B149029" id="Text Box 113" o:spid="_x0000_s1028"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E6hYw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RQBOoWMCAAA0BQAADgAAAAAAAAAAAAAAAAAuAgAAZHJzL2Uyb0Rv&#10;Yy54bWxQSwECLQAUAAYACAAAACEAuHfphtoAAAAEAQAADwAAAAAAAAAAAAAAAAC9BAAAZHJzL2Rv&#10;d25yZXYueG1sUEsFBgAAAAAEAAQA8wAAAMQFAAAAAA==&#10;" filled="f" stroked="f" strokeweight=".5pt">
                    <v:textbox inset="0,0,0,0">
                      <w:txbxContent>
                        <w:p w14:paraId="343CB8B9" w14:textId="7B35D6F8" w:rsidR="00CE0EDC" w:rsidRDefault="00000000">
                          <w:pPr>
                            <w:pStyle w:val="NoSpacing"/>
                            <w:jc w:val="right"/>
                            <w:rPr>
                              <w:caps/>
                              <w:color w:val="17365D" w:themeColor="text2" w:themeShade="BF"/>
                              <w:sz w:val="52"/>
                              <w:szCs w:val="52"/>
                            </w:rPr>
                          </w:pPr>
                          <w:sdt>
                            <w:sdtPr>
                              <w:rPr>
                                <w:caps/>
                                <w:color w:val="17365D"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CE0EDC">
                                <w:rPr>
                                  <w:caps/>
                                  <w:color w:val="17365D" w:themeColor="text2" w:themeShade="BF"/>
                                  <w:sz w:val="52"/>
                                  <w:szCs w:val="52"/>
                                </w:rPr>
                                <w:t>Dream Town Development</w:t>
                              </w:r>
                            </w:sdtContent>
                          </w:sdt>
                        </w:p>
                        <w:sdt>
                          <w:sdtPr>
                            <w:rPr>
                              <w:smallCaps/>
                              <w:color w:val="1F497D"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8876761" w14:textId="0539EA55" w:rsidR="00CE0EDC" w:rsidRDefault="00CE0EDC">
                              <w:pPr>
                                <w:pStyle w:val="NoSpacing"/>
                                <w:jc w:val="right"/>
                                <w:rPr>
                                  <w:smallCaps/>
                                  <w:color w:val="1F497D" w:themeColor="text2"/>
                                  <w:sz w:val="36"/>
                                  <w:szCs w:val="36"/>
                                </w:rPr>
                              </w:pPr>
                              <w:r>
                                <w:rPr>
                                  <w:smallCaps/>
                                  <w:color w:val="1F497D" w:themeColor="text2"/>
                                  <w:sz w:val="36"/>
                                  <w:szCs w:val="36"/>
                                </w:rPr>
                                <w:t>Traffic Impact Analysis</w:t>
                              </w:r>
                            </w:p>
                          </w:sdtContent>
                        </w:sdt>
                      </w:txbxContent>
                    </v:textbox>
                    <w10:wrap type="square" anchorx="page" anchory="page"/>
                  </v:shape>
                </w:pict>
              </mc:Fallback>
            </mc:AlternateContent>
          </w:r>
          <w:r>
            <w:rPr>
              <w:noProof/>
              <w:lang w:eastAsia="zh-CN"/>
            </w:rPr>
            <mc:AlternateContent>
              <mc:Choice Requires="wpg">
                <w:drawing>
                  <wp:anchor distT="0" distB="0" distL="114300" distR="114300" simplePos="0" relativeHeight="251659264" behindDoc="0" locked="0" layoutInCell="1" allowOverlap="1" wp14:anchorId="413E963E" wp14:editId="19168D76">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6AB96D1E"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" fillcolor="#c0504d [3205]" stroked="f" strokeweight="2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" fillcolor="#4f81bd [3204]" stroked="f" strokeweight="2pt">
                      <o:lock v:ext="edit" aspectratio="t"/>
                    </v:rect>
                    <w10:wrap anchorx="page" anchory="page"/>
                  </v:group>
                </w:pict>
              </mc:Fallback>
            </mc:AlternateContent>
          </w:r>
          <w:r>
            <w:rPr>
              <w:rFonts w:asciiTheme="majorHAnsi" w:hAnsiTheme="majorHAnsi"/>
              <w:smallCaps/>
              <w:color w:val="4F81BD" w:themeColor="accent1"/>
              <w:sz w:val="88"/>
              <w:szCs w:val="88"/>
            </w:rPr>
            <w:br w:type="page"/>
          </w:r>
        </w:p>
      </w:sdtContent>
    </w:sdt>
    <w:sdt>
      <w:sdtPr>
        <w:rPr>
          <w:rFonts w:asciiTheme="minorHAnsi" w:eastAsiaTheme="minorHAnsi" w:hAnsiTheme="minorHAnsi" w:cstheme="minorBidi"/>
          <w:b w:val="0"/>
          <w:bCs w:val="0"/>
          <w:smallCaps w:val="0"/>
          <w:color w:val="auto"/>
          <w:sz w:val="24"/>
          <w:szCs w:val="24"/>
        </w:rPr>
        <w:id w:val="-1495104612"/>
        <w:docPartObj>
          <w:docPartGallery w:val="Table of Contents"/>
          <w:docPartUnique/>
        </w:docPartObj>
      </w:sdtPr>
      <w:sdtContent>
        <w:p w14:paraId="07E1258C" w14:textId="4795D061" w:rsidR="00ED56DA" w:rsidRDefault="00000000">
          <w:pPr>
            <w:pStyle w:val="TOCHeading"/>
          </w:pPr>
          <w:r>
            <w:t>Table of contents</w:t>
          </w:r>
        </w:p>
        <w:p w14:paraId="5DA1B97C" w14:textId="384D0E6F" w:rsidR="003D7F9E" w:rsidRDefault="00000000">
          <w:pPr>
            <w:pStyle w:val="TOC1"/>
            <w:tabs>
              <w:tab w:val="right" w:leader="dot" w:pos="9350"/>
            </w:tabs>
            <w:rPr>
              <w:rFonts w:asciiTheme="minorHAnsi" w:eastAsiaTheme="minorEastAsia" w:hAnsiTheme="minorHAnsi" w:cstheme="minorBidi"/>
              <w:bCs w:val="0"/>
              <w:iCs w:val="0"/>
              <w:noProof/>
            </w:rPr>
          </w:pPr>
          <w:r>
            <w:fldChar w:fldCharType="begin"/>
          </w:r>
          <w:r>
            <w:instrText>TOC \o "1-2" \h \z \u</w:instrText>
          </w:r>
          <w:r>
            <w:fldChar w:fldCharType="separate"/>
          </w:r>
          <w:hyperlink w:anchor="_Toc127914488" w:history="1">
            <w:r w:rsidR="003D7F9E" w:rsidRPr="00A917AC">
              <w:rPr>
                <w:rStyle w:val="Hyperlink"/>
                <w:noProof/>
              </w:rPr>
              <w:t>1. Introduction</w:t>
            </w:r>
            <w:r w:rsidR="003D7F9E">
              <w:rPr>
                <w:noProof/>
                <w:webHidden/>
              </w:rPr>
              <w:tab/>
            </w:r>
            <w:r w:rsidR="003D7F9E">
              <w:rPr>
                <w:noProof/>
                <w:webHidden/>
              </w:rPr>
              <w:fldChar w:fldCharType="begin"/>
            </w:r>
            <w:r w:rsidR="003D7F9E">
              <w:rPr>
                <w:noProof/>
                <w:webHidden/>
              </w:rPr>
              <w:instrText xml:space="preserve"> PAGEREF _Toc127914488 \h </w:instrText>
            </w:r>
            <w:r w:rsidR="003D7F9E">
              <w:rPr>
                <w:noProof/>
                <w:webHidden/>
              </w:rPr>
            </w:r>
            <w:r w:rsidR="003D7F9E">
              <w:rPr>
                <w:noProof/>
                <w:webHidden/>
              </w:rPr>
              <w:fldChar w:fldCharType="separate"/>
            </w:r>
            <w:r w:rsidR="003D7F9E">
              <w:rPr>
                <w:noProof/>
                <w:webHidden/>
              </w:rPr>
              <w:t>3</w:t>
            </w:r>
            <w:r w:rsidR="003D7F9E">
              <w:rPr>
                <w:noProof/>
                <w:webHidden/>
              </w:rPr>
              <w:fldChar w:fldCharType="end"/>
            </w:r>
          </w:hyperlink>
        </w:p>
        <w:p w14:paraId="2055BF29" w14:textId="63D24D5F" w:rsidR="003D7F9E" w:rsidRDefault="00000000">
          <w:pPr>
            <w:pStyle w:val="TOC2"/>
            <w:tabs>
              <w:tab w:val="right" w:leader="dot" w:pos="9350"/>
            </w:tabs>
            <w:rPr>
              <w:rFonts w:asciiTheme="minorHAnsi" w:eastAsiaTheme="minorEastAsia" w:hAnsiTheme="minorHAnsi" w:cstheme="minorBidi"/>
              <w:bCs w:val="0"/>
              <w:noProof/>
              <w:szCs w:val="24"/>
            </w:rPr>
          </w:pPr>
          <w:hyperlink w:anchor="_Toc127914489" w:history="1">
            <w:r w:rsidR="003D7F9E" w:rsidRPr="00A917AC">
              <w:rPr>
                <w:rStyle w:val="Hyperlink"/>
                <w:noProof/>
              </w:rPr>
              <w:t>Purpose</w:t>
            </w:r>
            <w:r w:rsidR="003D7F9E">
              <w:rPr>
                <w:noProof/>
                <w:webHidden/>
              </w:rPr>
              <w:tab/>
            </w:r>
            <w:r w:rsidR="003D7F9E">
              <w:rPr>
                <w:noProof/>
                <w:webHidden/>
              </w:rPr>
              <w:fldChar w:fldCharType="begin"/>
            </w:r>
            <w:r w:rsidR="003D7F9E">
              <w:rPr>
                <w:noProof/>
                <w:webHidden/>
              </w:rPr>
              <w:instrText xml:space="preserve"> PAGEREF _Toc127914489 \h </w:instrText>
            </w:r>
            <w:r w:rsidR="003D7F9E">
              <w:rPr>
                <w:noProof/>
                <w:webHidden/>
              </w:rPr>
            </w:r>
            <w:r w:rsidR="003D7F9E">
              <w:rPr>
                <w:noProof/>
                <w:webHidden/>
              </w:rPr>
              <w:fldChar w:fldCharType="separate"/>
            </w:r>
            <w:r w:rsidR="003D7F9E">
              <w:rPr>
                <w:noProof/>
                <w:webHidden/>
              </w:rPr>
              <w:t>3</w:t>
            </w:r>
            <w:r w:rsidR="003D7F9E">
              <w:rPr>
                <w:noProof/>
                <w:webHidden/>
              </w:rPr>
              <w:fldChar w:fldCharType="end"/>
            </w:r>
          </w:hyperlink>
        </w:p>
        <w:p w14:paraId="14935E11" w14:textId="2B569006" w:rsidR="003D7F9E" w:rsidRDefault="00000000">
          <w:pPr>
            <w:pStyle w:val="TOC2"/>
            <w:tabs>
              <w:tab w:val="right" w:leader="dot" w:pos="9350"/>
            </w:tabs>
            <w:rPr>
              <w:rFonts w:asciiTheme="minorHAnsi" w:eastAsiaTheme="minorEastAsia" w:hAnsiTheme="minorHAnsi" w:cstheme="minorBidi"/>
              <w:bCs w:val="0"/>
              <w:noProof/>
              <w:szCs w:val="24"/>
            </w:rPr>
          </w:pPr>
          <w:hyperlink w:anchor="_Toc127914490" w:history="1">
            <w:r w:rsidR="003D7F9E" w:rsidRPr="00A917AC">
              <w:rPr>
                <w:rStyle w:val="Hyperlink"/>
                <w:noProof/>
              </w:rPr>
              <w:t>Study Level</w:t>
            </w:r>
            <w:r w:rsidR="003D7F9E">
              <w:rPr>
                <w:noProof/>
                <w:webHidden/>
              </w:rPr>
              <w:tab/>
            </w:r>
            <w:r w:rsidR="003D7F9E">
              <w:rPr>
                <w:noProof/>
                <w:webHidden/>
              </w:rPr>
              <w:fldChar w:fldCharType="begin"/>
            </w:r>
            <w:r w:rsidR="003D7F9E">
              <w:rPr>
                <w:noProof/>
                <w:webHidden/>
              </w:rPr>
              <w:instrText xml:space="preserve"> PAGEREF _Toc127914490 \h </w:instrText>
            </w:r>
            <w:r w:rsidR="003D7F9E">
              <w:rPr>
                <w:noProof/>
                <w:webHidden/>
              </w:rPr>
            </w:r>
            <w:r w:rsidR="003D7F9E">
              <w:rPr>
                <w:noProof/>
                <w:webHidden/>
              </w:rPr>
              <w:fldChar w:fldCharType="separate"/>
            </w:r>
            <w:r w:rsidR="003D7F9E">
              <w:rPr>
                <w:noProof/>
                <w:webHidden/>
              </w:rPr>
              <w:t>3</w:t>
            </w:r>
            <w:r w:rsidR="003D7F9E">
              <w:rPr>
                <w:noProof/>
                <w:webHidden/>
              </w:rPr>
              <w:fldChar w:fldCharType="end"/>
            </w:r>
          </w:hyperlink>
        </w:p>
        <w:p w14:paraId="748C614E" w14:textId="054F462D" w:rsidR="003D7F9E" w:rsidRDefault="00000000">
          <w:pPr>
            <w:pStyle w:val="TOC1"/>
            <w:tabs>
              <w:tab w:val="right" w:leader="dot" w:pos="9350"/>
            </w:tabs>
            <w:rPr>
              <w:rFonts w:asciiTheme="minorHAnsi" w:eastAsiaTheme="minorEastAsia" w:hAnsiTheme="minorHAnsi" w:cstheme="minorBidi"/>
              <w:bCs w:val="0"/>
              <w:iCs w:val="0"/>
              <w:noProof/>
            </w:rPr>
          </w:pPr>
          <w:hyperlink w:anchor="_Toc127914491" w:history="1">
            <w:r w:rsidR="003D7F9E" w:rsidRPr="00A917AC">
              <w:rPr>
                <w:rStyle w:val="Hyperlink"/>
                <w:noProof/>
              </w:rPr>
              <w:t>2. Proposed Development</w:t>
            </w:r>
            <w:r w:rsidR="003D7F9E">
              <w:rPr>
                <w:noProof/>
                <w:webHidden/>
              </w:rPr>
              <w:tab/>
            </w:r>
            <w:r w:rsidR="003D7F9E">
              <w:rPr>
                <w:noProof/>
                <w:webHidden/>
              </w:rPr>
              <w:fldChar w:fldCharType="begin"/>
            </w:r>
            <w:r w:rsidR="003D7F9E">
              <w:rPr>
                <w:noProof/>
                <w:webHidden/>
              </w:rPr>
              <w:instrText xml:space="preserve"> PAGEREF _Toc127914491 \h </w:instrText>
            </w:r>
            <w:r w:rsidR="003D7F9E">
              <w:rPr>
                <w:noProof/>
                <w:webHidden/>
              </w:rPr>
            </w:r>
            <w:r w:rsidR="003D7F9E">
              <w:rPr>
                <w:noProof/>
                <w:webHidden/>
              </w:rPr>
              <w:fldChar w:fldCharType="separate"/>
            </w:r>
            <w:r w:rsidR="003D7F9E">
              <w:rPr>
                <w:noProof/>
                <w:webHidden/>
              </w:rPr>
              <w:t>5</w:t>
            </w:r>
            <w:r w:rsidR="003D7F9E">
              <w:rPr>
                <w:noProof/>
                <w:webHidden/>
              </w:rPr>
              <w:fldChar w:fldCharType="end"/>
            </w:r>
          </w:hyperlink>
        </w:p>
        <w:p w14:paraId="487DD0D7" w14:textId="5AFA0160" w:rsidR="003D7F9E" w:rsidRDefault="00000000">
          <w:pPr>
            <w:pStyle w:val="TOC2"/>
            <w:tabs>
              <w:tab w:val="right" w:leader="dot" w:pos="9350"/>
            </w:tabs>
            <w:rPr>
              <w:rFonts w:asciiTheme="minorHAnsi" w:eastAsiaTheme="minorEastAsia" w:hAnsiTheme="minorHAnsi" w:cstheme="minorBidi"/>
              <w:bCs w:val="0"/>
              <w:noProof/>
              <w:szCs w:val="24"/>
            </w:rPr>
          </w:pPr>
          <w:hyperlink w:anchor="_Toc127914492" w:history="1">
            <w:r w:rsidR="003D7F9E" w:rsidRPr="00A917AC">
              <w:rPr>
                <w:rStyle w:val="Hyperlink"/>
                <w:noProof/>
              </w:rPr>
              <w:t>Site Description</w:t>
            </w:r>
            <w:r w:rsidR="003D7F9E">
              <w:rPr>
                <w:noProof/>
                <w:webHidden/>
              </w:rPr>
              <w:tab/>
            </w:r>
            <w:r w:rsidR="003D7F9E">
              <w:rPr>
                <w:noProof/>
                <w:webHidden/>
              </w:rPr>
              <w:fldChar w:fldCharType="begin"/>
            </w:r>
            <w:r w:rsidR="003D7F9E">
              <w:rPr>
                <w:noProof/>
                <w:webHidden/>
              </w:rPr>
              <w:instrText xml:space="preserve"> PAGEREF _Toc127914492 \h </w:instrText>
            </w:r>
            <w:r w:rsidR="003D7F9E">
              <w:rPr>
                <w:noProof/>
                <w:webHidden/>
              </w:rPr>
            </w:r>
            <w:r w:rsidR="003D7F9E">
              <w:rPr>
                <w:noProof/>
                <w:webHidden/>
              </w:rPr>
              <w:fldChar w:fldCharType="separate"/>
            </w:r>
            <w:r w:rsidR="003D7F9E">
              <w:rPr>
                <w:noProof/>
                <w:webHidden/>
              </w:rPr>
              <w:t>5</w:t>
            </w:r>
            <w:r w:rsidR="003D7F9E">
              <w:rPr>
                <w:noProof/>
                <w:webHidden/>
              </w:rPr>
              <w:fldChar w:fldCharType="end"/>
            </w:r>
          </w:hyperlink>
        </w:p>
        <w:p w14:paraId="1DC1AA57" w14:textId="58B227A8" w:rsidR="003D7F9E" w:rsidRDefault="00000000">
          <w:pPr>
            <w:pStyle w:val="TOC2"/>
            <w:tabs>
              <w:tab w:val="right" w:leader="dot" w:pos="9350"/>
            </w:tabs>
            <w:rPr>
              <w:rFonts w:asciiTheme="minorHAnsi" w:eastAsiaTheme="minorEastAsia" w:hAnsiTheme="minorHAnsi" w:cstheme="minorBidi"/>
              <w:bCs w:val="0"/>
              <w:noProof/>
              <w:szCs w:val="24"/>
            </w:rPr>
          </w:pPr>
          <w:hyperlink w:anchor="_Toc127914493" w:history="1">
            <w:r w:rsidR="003D7F9E" w:rsidRPr="00A917AC">
              <w:rPr>
                <w:rStyle w:val="Hyperlink"/>
                <w:noProof/>
              </w:rPr>
              <w:t>Land Use and Zoning Information</w:t>
            </w:r>
            <w:r w:rsidR="003D7F9E">
              <w:rPr>
                <w:noProof/>
                <w:webHidden/>
              </w:rPr>
              <w:tab/>
            </w:r>
            <w:r w:rsidR="003D7F9E">
              <w:rPr>
                <w:noProof/>
                <w:webHidden/>
              </w:rPr>
              <w:fldChar w:fldCharType="begin"/>
            </w:r>
            <w:r w:rsidR="003D7F9E">
              <w:rPr>
                <w:noProof/>
                <w:webHidden/>
              </w:rPr>
              <w:instrText xml:space="preserve"> PAGEREF _Toc127914493 \h </w:instrText>
            </w:r>
            <w:r w:rsidR="003D7F9E">
              <w:rPr>
                <w:noProof/>
                <w:webHidden/>
              </w:rPr>
            </w:r>
            <w:r w:rsidR="003D7F9E">
              <w:rPr>
                <w:noProof/>
                <w:webHidden/>
              </w:rPr>
              <w:fldChar w:fldCharType="separate"/>
            </w:r>
            <w:r w:rsidR="003D7F9E">
              <w:rPr>
                <w:noProof/>
                <w:webHidden/>
              </w:rPr>
              <w:t>5</w:t>
            </w:r>
            <w:r w:rsidR="003D7F9E">
              <w:rPr>
                <w:noProof/>
                <w:webHidden/>
              </w:rPr>
              <w:fldChar w:fldCharType="end"/>
            </w:r>
          </w:hyperlink>
        </w:p>
        <w:p w14:paraId="29B0841A" w14:textId="18E87E63" w:rsidR="003D7F9E" w:rsidRDefault="00000000">
          <w:pPr>
            <w:pStyle w:val="TOC2"/>
            <w:tabs>
              <w:tab w:val="right" w:leader="dot" w:pos="9350"/>
            </w:tabs>
            <w:rPr>
              <w:rFonts w:asciiTheme="minorHAnsi" w:eastAsiaTheme="minorEastAsia" w:hAnsiTheme="minorHAnsi" w:cstheme="minorBidi"/>
              <w:bCs w:val="0"/>
              <w:noProof/>
              <w:szCs w:val="24"/>
            </w:rPr>
          </w:pPr>
          <w:hyperlink w:anchor="_Toc127914494" w:history="1">
            <w:r w:rsidR="003D7F9E" w:rsidRPr="00A917AC">
              <w:rPr>
                <w:rStyle w:val="Hyperlink"/>
                <w:noProof/>
              </w:rPr>
              <w:t>Site Plan</w:t>
            </w:r>
            <w:r w:rsidR="003D7F9E">
              <w:rPr>
                <w:noProof/>
                <w:webHidden/>
              </w:rPr>
              <w:tab/>
            </w:r>
            <w:r w:rsidR="003D7F9E">
              <w:rPr>
                <w:noProof/>
                <w:webHidden/>
              </w:rPr>
              <w:fldChar w:fldCharType="begin"/>
            </w:r>
            <w:r w:rsidR="003D7F9E">
              <w:rPr>
                <w:noProof/>
                <w:webHidden/>
              </w:rPr>
              <w:instrText xml:space="preserve"> PAGEREF _Toc127914494 \h </w:instrText>
            </w:r>
            <w:r w:rsidR="003D7F9E">
              <w:rPr>
                <w:noProof/>
                <w:webHidden/>
              </w:rPr>
            </w:r>
            <w:r w:rsidR="003D7F9E">
              <w:rPr>
                <w:noProof/>
                <w:webHidden/>
              </w:rPr>
              <w:fldChar w:fldCharType="separate"/>
            </w:r>
            <w:r w:rsidR="003D7F9E">
              <w:rPr>
                <w:noProof/>
                <w:webHidden/>
              </w:rPr>
              <w:t>6</w:t>
            </w:r>
            <w:r w:rsidR="003D7F9E">
              <w:rPr>
                <w:noProof/>
                <w:webHidden/>
              </w:rPr>
              <w:fldChar w:fldCharType="end"/>
            </w:r>
          </w:hyperlink>
        </w:p>
        <w:p w14:paraId="73C8B1A2" w14:textId="1C81C4A9" w:rsidR="003D7F9E" w:rsidRDefault="00000000">
          <w:pPr>
            <w:pStyle w:val="TOC1"/>
            <w:tabs>
              <w:tab w:val="right" w:leader="dot" w:pos="9350"/>
            </w:tabs>
            <w:rPr>
              <w:rFonts w:asciiTheme="minorHAnsi" w:eastAsiaTheme="minorEastAsia" w:hAnsiTheme="minorHAnsi" w:cstheme="minorBidi"/>
              <w:bCs w:val="0"/>
              <w:iCs w:val="0"/>
              <w:noProof/>
            </w:rPr>
          </w:pPr>
          <w:hyperlink w:anchor="_Toc127914495" w:history="1">
            <w:r w:rsidR="003D7F9E" w:rsidRPr="00A917AC">
              <w:rPr>
                <w:rStyle w:val="Hyperlink"/>
                <w:noProof/>
              </w:rPr>
              <w:t>3. Study Area Conditions</w:t>
            </w:r>
            <w:r w:rsidR="003D7F9E">
              <w:rPr>
                <w:noProof/>
                <w:webHidden/>
              </w:rPr>
              <w:tab/>
            </w:r>
            <w:r w:rsidR="003D7F9E">
              <w:rPr>
                <w:noProof/>
                <w:webHidden/>
              </w:rPr>
              <w:fldChar w:fldCharType="begin"/>
            </w:r>
            <w:r w:rsidR="003D7F9E">
              <w:rPr>
                <w:noProof/>
                <w:webHidden/>
              </w:rPr>
              <w:instrText xml:space="preserve"> PAGEREF _Toc127914495 \h </w:instrText>
            </w:r>
            <w:r w:rsidR="003D7F9E">
              <w:rPr>
                <w:noProof/>
                <w:webHidden/>
              </w:rPr>
            </w:r>
            <w:r w:rsidR="003D7F9E">
              <w:rPr>
                <w:noProof/>
                <w:webHidden/>
              </w:rPr>
              <w:fldChar w:fldCharType="separate"/>
            </w:r>
            <w:r w:rsidR="003D7F9E">
              <w:rPr>
                <w:noProof/>
                <w:webHidden/>
              </w:rPr>
              <w:t>9</w:t>
            </w:r>
            <w:r w:rsidR="003D7F9E">
              <w:rPr>
                <w:noProof/>
                <w:webHidden/>
              </w:rPr>
              <w:fldChar w:fldCharType="end"/>
            </w:r>
          </w:hyperlink>
        </w:p>
        <w:p w14:paraId="75538C09" w14:textId="2A7C2B3D" w:rsidR="003D7F9E" w:rsidRDefault="00000000">
          <w:pPr>
            <w:pStyle w:val="TOC2"/>
            <w:tabs>
              <w:tab w:val="right" w:leader="dot" w:pos="9350"/>
            </w:tabs>
            <w:rPr>
              <w:rFonts w:asciiTheme="minorHAnsi" w:eastAsiaTheme="minorEastAsia" w:hAnsiTheme="minorHAnsi" w:cstheme="minorBidi"/>
              <w:bCs w:val="0"/>
              <w:noProof/>
              <w:szCs w:val="24"/>
            </w:rPr>
          </w:pPr>
          <w:hyperlink w:anchor="_Toc127914496" w:history="1">
            <w:r w:rsidR="003D7F9E" w:rsidRPr="00A917AC">
              <w:rPr>
                <w:rStyle w:val="Hyperlink"/>
                <w:noProof/>
              </w:rPr>
              <w:t>Street Conditions</w:t>
            </w:r>
            <w:r w:rsidR="003D7F9E">
              <w:rPr>
                <w:noProof/>
                <w:webHidden/>
              </w:rPr>
              <w:tab/>
            </w:r>
            <w:r w:rsidR="003D7F9E">
              <w:rPr>
                <w:noProof/>
                <w:webHidden/>
              </w:rPr>
              <w:fldChar w:fldCharType="begin"/>
            </w:r>
            <w:r w:rsidR="003D7F9E">
              <w:rPr>
                <w:noProof/>
                <w:webHidden/>
              </w:rPr>
              <w:instrText xml:space="preserve"> PAGEREF _Toc127914496 \h </w:instrText>
            </w:r>
            <w:r w:rsidR="003D7F9E">
              <w:rPr>
                <w:noProof/>
                <w:webHidden/>
              </w:rPr>
            </w:r>
            <w:r w:rsidR="003D7F9E">
              <w:rPr>
                <w:noProof/>
                <w:webHidden/>
              </w:rPr>
              <w:fldChar w:fldCharType="separate"/>
            </w:r>
            <w:r w:rsidR="003D7F9E">
              <w:rPr>
                <w:noProof/>
                <w:webHidden/>
              </w:rPr>
              <w:t>10</w:t>
            </w:r>
            <w:r w:rsidR="003D7F9E">
              <w:rPr>
                <w:noProof/>
                <w:webHidden/>
              </w:rPr>
              <w:fldChar w:fldCharType="end"/>
            </w:r>
          </w:hyperlink>
        </w:p>
        <w:p w14:paraId="21301C99" w14:textId="21C8F027" w:rsidR="003D7F9E" w:rsidRDefault="00000000">
          <w:pPr>
            <w:pStyle w:val="TOC2"/>
            <w:tabs>
              <w:tab w:val="right" w:leader="dot" w:pos="9350"/>
            </w:tabs>
            <w:rPr>
              <w:rFonts w:asciiTheme="minorHAnsi" w:eastAsiaTheme="minorEastAsia" w:hAnsiTheme="minorHAnsi" w:cstheme="minorBidi"/>
              <w:bCs w:val="0"/>
              <w:noProof/>
              <w:szCs w:val="24"/>
            </w:rPr>
          </w:pPr>
          <w:hyperlink w:anchor="_Toc127914497" w:history="1">
            <w:r w:rsidR="003D7F9E" w:rsidRPr="00A917AC">
              <w:rPr>
                <w:rStyle w:val="Hyperlink"/>
                <w:noProof/>
              </w:rPr>
              <w:t>Adjacent Land Uses</w:t>
            </w:r>
            <w:r w:rsidR="003D7F9E">
              <w:rPr>
                <w:noProof/>
                <w:webHidden/>
              </w:rPr>
              <w:tab/>
            </w:r>
            <w:r w:rsidR="003D7F9E">
              <w:rPr>
                <w:noProof/>
                <w:webHidden/>
              </w:rPr>
              <w:fldChar w:fldCharType="begin"/>
            </w:r>
            <w:r w:rsidR="003D7F9E">
              <w:rPr>
                <w:noProof/>
                <w:webHidden/>
              </w:rPr>
              <w:instrText xml:space="preserve"> PAGEREF _Toc127914497 \h </w:instrText>
            </w:r>
            <w:r w:rsidR="003D7F9E">
              <w:rPr>
                <w:noProof/>
                <w:webHidden/>
              </w:rPr>
            </w:r>
            <w:r w:rsidR="003D7F9E">
              <w:rPr>
                <w:noProof/>
                <w:webHidden/>
              </w:rPr>
              <w:fldChar w:fldCharType="separate"/>
            </w:r>
            <w:r w:rsidR="003D7F9E">
              <w:rPr>
                <w:noProof/>
                <w:webHidden/>
              </w:rPr>
              <w:t>12</w:t>
            </w:r>
            <w:r w:rsidR="003D7F9E">
              <w:rPr>
                <w:noProof/>
                <w:webHidden/>
              </w:rPr>
              <w:fldChar w:fldCharType="end"/>
            </w:r>
          </w:hyperlink>
        </w:p>
        <w:p w14:paraId="4DC5DFA4" w14:textId="05C3BCCE" w:rsidR="003D7F9E" w:rsidRDefault="00000000">
          <w:pPr>
            <w:pStyle w:val="TOC2"/>
            <w:tabs>
              <w:tab w:val="right" w:leader="dot" w:pos="9350"/>
            </w:tabs>
            <w:rPr>
              <w:rFonts w:asciiTheme="minorHAnsi" w:eastAsiaTheme="minorEastAsia" w:hAnsiTheme="minorHAnsi" w:cstheme="minorBidi"/>
              <w:bCs w:val="0"/>
              <w:noProof/>
              <w:szCs w:val="24"/>
            </w:rPr>
          </w:pPr>
          <w:hyperlink w:anchor="_Toc127914498" w:history="1">
            <w:r w:rsidR="003D7F9E" w:rsidRPr="00A917AC">
              <w:rPr>
                <w:rStyle w:val="Hyperlink"/>
                <w:noProof/>
              </w:rPr>
              <w:t>Site Accessibility</w:t>
            </w:r>
            <w:r w:rsidR="003D7F9E">
              <w:rPr>
                <w:noProof/>
                <w:webHidden/>
              </w:rPr>
              <w:tab/>
            </w:r>
            <w:r w:rsidR="003D7F9E">
              <w:rPr>
                <w:noProof/>
                <w:webHidden/>
              </w:rPr>
              <w:fldChar w:fldCharType="begin"/>
            </w:r>
            <w:r w:rsidR="003D7F9E">
              <w:rPr>
                <w:noProof/>
                <w:webHidden/>
              </w:rPr>
              <w:instrText xml:space="preserve"> PAGEREF _Toc127914498 \h </w:instrText>
            </w:r>
            <w:r w:rsidR="003D7F9E">
              <w:rPr>
                <w:noProof/>
                <w:webHidden/>
              </w:rPr>
            </w:r>
            <w:r w:rsidR="003D7F9E">
              <w:rPr>
                <w:noProof/>
                <w:webHidden/>
              </w:rPr>
              <w:fldChar w:fldCharType="separate"/>
            </w:r>
            <w:r w:rsidR="003D7F9E">
              <w:rPr>
                <w:noProof/>
                <w:webHidden/>
              </w:rPr>
              <w:t>12</w:t>
            </w:r>
            <w:r w:rsidR="003D7F9E">
              <w:rPr>
                <w:noProof/>
                <w:webHidden/>
              </w:rPr>
              <w:fldChar w:fldCharType="end"/>
            </w:r>
          </w:hyperlink>
        </w:p>
        <w:p w14:paraId="3B216A0D" w14:textId="723C206D" w:rsidR="003D7F9E" w:rsidRDefault="00000000">
          <w:pPr>
            <w:pStyle w:val="TOC1"/>
            <w:tabs>
              <w:tab w:val="right" w:leader="dot" w:pos="9350"/>
            </w:tabs>
            <w:rPr>
              <w:rFonts w:asciiTheme="minorHAnsi" w:eastAsiaTheme="minorEastAsia" w:hAnsiTheme="minorHAnsi" w:cstheme="minorBidi"/>
              <w:bCs w:val="0"/>
              <w:iCs w:val="0"/>
              <w:noProof/>
            </w:rPr>
          </w:pPr>
          <w:hyperlink w:anchor="_Toc127914499" w:history="1">
            <w:r w:rsidR="003D7F9E" w:rsidRPr="00A917AC">
              <w:rPr>
                <w:rStyle w:val="Hyperlink"/>
                <w:noProof/>
              </w:rPr>
              <w:t>4. Analysis of Existing Conditions</w:t>
            </w:r>
            <w:r w:rsidR="003D7F9E">
              <w:rPr>
                <w:noProof/>
                <w:webHidden/>
              </w:rPr>
              <w:tab/>
            </w:r>
            <w:r w:rsidR="003D7F9E">
              <w:rPr>
                <w:noProof/>
                <w:webHidden/>
              </w:rPr>
              <w:fldChar w:fldCharType="begin"/>
            </w:r>
            <w:r w:rsidR="003D7F9E">
              <w:rPr>
                <w:noProof/>
                <w:webHidden/>
              </w:rPr>
              <w:instrText xml:space="preserve"> PAGEREF _Toc127914499 \h </w:instrText>
            </w:r>
            <w:r w:rsidR="003D7F9E">
              <w:rPr>
                <w:noProof/>
                <w:webHidden/>
              </w:rPr>
            </w:r>
            <w:r w:rsidR="003D7F9E">
              <w:rPr>
                <w:noProof/>
                <w:webHidden/>
              </w:rPr>
              <w:fldChar w:fldCharType="separate"/>
            </w:r>
            <w:r w:rsidR="003D7F9E">
              <w:rPr>
                <w:noProof/>
                <w:webHidden/>
              </w:rPr>
              <w:t>13</w:t>
            </w:r>
            <w:r w:rsidR="003D7F9E">
              <w:rPr>
                <w:noProof/>
                <w:webHidden/>
              </w:rPr>
              <w:fldChar w:fldCharType="end"/>
            </w:r>
          </w:hyperlink>
        </w:p>
        <w:p w14:paraId="0BEE358A" w14:textId="384C2887" w:rsidR="003D7F9E" w:rsidRDefault="00000000">
          <w:pPr>
            <w:pStyle w:val="TOC2"/>
            <w:tabs>
              <w:tab w:val="right" w:leader="dot" w:pos="9350"/>
            </w:tabs>
            <w:rPr>
              <w:rFonts w:asciiTheme="minorHAnsi" w:eastAsiaTheme="minorEastAsia" w:hAnsiTheme="minorHAnsi" w:cstheme="minorBidi"/>
              <w:bCs w:val="0"/>
              <w:noProof/>
              <w:szCs w:val="24"/>
            </w:rPr>
          </w:pPr>
          <w:hyperlink w:anchor="_Toc127914500" w:history="1">
            <w:r w:rsidR="003D7F9E" w:rsidRPr="00A917AC">
              <w:rPr>
                <w:rStyle w:val="Hyperlink"/>
                <w:noProof/>
              </w:rPr>
              <w:t>Traffic Volumes</w:t>
            </w:r>
            <w:r w:rsidR="003D7F9E">
              <w:rPr>
                <w:noProof/>
                <w:webHidden/>
              </w:rPr>
              <w:tab/>
            </w:r>
            <w:r w:rsidR="003D7F9E">
              <w:rPr>
                <w:noProof/>
                <w:webHidden/>
              </w:rPr>
              <w:fldChar w:fldCharType="begin"/>
            </w:r>
            <w:r w:rsidR="003D7F9E">
              <w:rPr>
                <w:noProof/>
                <w:webHidden/>
              </w:rPr>
              <w:instrText xml:space="preserve"> PAGEREF _Toc127914500 \h </w:instrText>
            </w:r>
            <w:r w:rsidR="003D7F9E">
              <w:rPr>
                <w:noProof/>
                <w:webHidden/>
              </w:rPr>
            </w:r>
            <w:r w:rsidR="003D7F9E">
              <w:rPr>
                <w:noProof/>
                <w:webHidden/>
              </w:rPr>
              <w:fldChar w:fldCharType="separate"/>
            </w:r>
            <w:r w:rsidR="003D7F9E">
              <w:rPr>
                <w:noProof/>
                <w:webHidden/>
              </w:rPr>
              <w:t>13</w:t>
            </w:r>
            <w:r w:rsidR="003D7F9E">
              <w:rPr>
                <w:noProof/>
                <w:webHidden/>
              </w:rPr>
              <w:fldChar w:fldCharType="end"/>
            </w:r>
          </w:hyperlink>
        </w:p>
        <w:p w14:paraId="4C88A72E" w14:textId="266D5ECA" w:rsidR="003D7F9E" w:rsidRDefault="00000000">
          <w:pPr>
            <w:pStyle w:val="TOC2"/>
            <w:tabs>
              <w:tab w:val="right" w:leader="dot" w:pos="9350"/>
            </w:tabs>
            <w:rPr>
              <w:rFonts w:asciiTheme="minorHAnsi" w:eastAsiaTheme="minorEastAsia" w:hAnsiTheme="minorHAnsi" w:cstheme="minorBidi"/>
              <w:bCs w:val="0"/>
              <w:noProof/>
              <w:szCs w:val="24"/>
            </w:rPr>
          </w:pPr>
          <w:hyperlink w:anchor="_Toc127914501" w:history="1">
            <w:r w:rsidR="003D7F9E" w:rsidRPr="00A917AC">
              <w:rPr>
                <w:rStyle w:val="Hyperlink"/>
                <w:noProof/>
              </w:rPr>
              <w:t>Level of Service</w:t>
            </w:r>
            <w:r w:rsidR="003D7F9E">
              <w:rPr>
                <w:noProof/>
                <w:webHidden/>
              </w:rPr>
              <w:tab/>
            </w:r>
            <w:r w:rsidR="003D7F9E">
              <w:rPr>
                <w:noProof/>
                <w:webHidden/>
              </w:rPr>
              <w:fldChar w:fldCharType="begin"/>
            </w:r>
            <w:r w:rsidR="003D7F9E">
              <w:rPr>
                <w:noProof/>
                <w:webHidden/>
              </w:rPr>
              <w:instrText xml:space="preserve"> PAGEREF _Toc127914501 \h </w:instrText>
            </w:r>
            <w:r w:rsidR="003D7F9E">
              <w:rPr>
                <w:noProof/>
                <w:webHidden/>
              </w:rPr>
            </w:r>
            <w:r w:rsidR="003D7F9E">
              <w:rPr>
                <w:noProof/>
                <w:webHidden/>
              </w:rPr>
              <w:fldChar w:fldCharType="separate"/>
            </w:r>
            <w:r w:rsidR="003D7F9E">
              <w:rPr>
                <w:noProof/>
                <w:webHidden/>
              </w:rPr>
              <w:t>14</w:t>
            </w:r>
            <w:r w:rsidR="003D7F9E">
              <w:rPr>
                <w:noProof/>
                <w:webHidden/>
              </w:rPr>
              <w:fldChar w:fldCharType="end"/>
            </w:r>
          </w:hyperlink>
        </w:p>
        <w:p w14:paraId="31826475" w14:textId="7775D2EB" w:rsidR="003D7F9E" w:rsidRDefault="00000000">
          <w:pPr>
            <w:pStyle w:val="TOC2"/>
            <w:tabs>
              <w:tab w:val="right" w:leader="dot" w:pos="9350"/>
            </w:tabs>
            <w:rPr>
              <w:rFonts w:asciiTheme="minorHAnsi" w:eastAsiaTheme="minorEastAsia" w:hAnsiTheme="minorHAnsi" w:cstheme="minorBidi"/>
              <w:bCs w:val="0"/>
              <w:noProof/>
              <w:szCs w:val="24"/>
            </w:rPr>
          </w:pPr>
          <w:hyperlink w:anchor="_Toc127914502" w:history="1">
            <w:r w:rsidR="003D7F9E" w:rsidRPr="00A917AC">
              <w:rPr>
                <w:rStyle w:val="Hyperlink"/>
                <w:noProof/>
              </w:rPr>
              <w:t>Transportation Safety</w:t>
            </w:r>
            <w:r w:rsidR="003D7F9E">
              <w:rPr>
                <w:noProof/>
                <w:webHidden/>
              </w:rPr>
              <w:tab/>
            </w:r>
            <w:r w:rsidR="003D7F9E">
              <w:rPr>
                <w:noProof/>
                <w:webHidden/>
              </w:rPr>
              <w:fldChar w:fldCharType="begin"/>
            </w:r>
            <w:r w:rsidR="003D7F9E">
              <w:rPr>
                <w:noProof/>
                <w:webHidden/>
              </w:rPr>
              <w:instrText xml:space="preserve"> PAGEREF _Toc127914502 \h </w:instrText>
            </w:r>
            <w:r w:rsidR="003D7F9E">
              <w:rPr>
                <w:noProof/>
                <w:webHidden/>
              </w:rPr>
            </w:r>
            <w:r w:rsidR="003D7F9E">
              <w:rPr>
                <w:noProof/>
                <w:webHidden/>
              </w:rPr>
              <w:fldChar w:fldCharType="separate"/>
            </w:r>
            <w:r w:rsidR="003D7F9E">
              <w:rPr>
                <w:noProof/>
                <w:webHidden/>
              </w:rPr>
              <w:t>18</w:t>
            </w:r>
            <w:r w:rsidR="003D7F9E">
              <w:rPr>
                <w:noProof/>
                <w:webHidden/>
              </w:rPr>
              <w:fldChar w:fldCharType="end"/>
            </w:r>
          </w:hyperlink>
        </w:p>
        <w:p w14:paraId="7254A0B0" w14:textId="4A108FAC" w:rsidR="003D7F9E" w:rsidRDefault="00000000">
          <w:pPr>
            <w:pStyle w:val="TOC1"/>
            <w:tabs>
              <w:tab w:val="right" w:leader="dot" w:pos="9350"/>
            </w:tabs>
            <w:rPr>
              <w:rFonts w:asciiTheme="minorHAnsi" w:eastAsiaTheme="minorEastAsia" w:hAnsiTheme="minorHAnsi" w:cstheme="minorBidi"/>
              <w:bCs w:val="0"/>
              <w:iCs w:val="0"/>
              <w:noProof/>
            </w:rPr>
          </w:pPr>
          <w:hyperlink w:anchor="_Toc127914503" w:history="1">
            <w:r w:rsidR="003D7F9E" w:rsidRPr="00A917AC">
              <w:rPr>
                <w:rStyle w:val="Hyperlink"/>
                <w:noProof/>
              </w:rPr>
              <w:t>5. Projected Traffic</w:t>
            </w:r>
            <w:r w:rsidR="003D7F9E">
              <w:rPr>
                <w:noProof/>
                <w:webHidden/>
              </w:rPr>
              <w:tab/>
            </w:r>
            <w:r w:rsidR="003D7F9E">
              <w:rPr>
                <w:noProof/>
                <w:webHidden/>
              </w:rPr>
              <w:fldChar w:fldCharType="begin"/>
            </w:r>
            <w:r w:rsidR="003D7F9E">
              <w:rPr>
                <w:noProof/>
                <w:webHidden/>
              </w:rPr>
              <w:instrText xml:space="preserve"> PAGEREF _Toc127914503 \h </w:instrText>
            </w:r>
            <w:r w:rsidR="003D7F9E">
              <w:rPr>
                <w:noProof/>
                <w:webHidden/>
              </w:rPr>
            </w:r>
            <w:r w:rsidR="003D7F9E">
              <w:rPr>
                <w:noProof/>
                <w:webHidden/>
              </w:rPr>
              <w:fldChar w:fldCharType="separate"/>
            </w:r>
            <w:r w:rsidR="003D7F9E">
              <w:rPr>
                <w:noProof/>
                <w:webHidden/>
              </w:rPr>
              <w:t>21</w:t>
            </w:r>
            <w:r w:rsidR="003D7F9E">
              <w:rPr>
                <w:noProof/>
                <w:webHidden/>
              </w:rPr>
              <w:fldChar w:fldCharType="end"/>
            </w:r>
          </w:hyperlink>
        </w:p>
        <w:p w14:paraId="33A56504" w14:textId="589E401A" w:rsidR="003D7F9E" w:rsidRDefault="00000000">
          <w:pPr>
            <w:pStyle w:val="TOC2"/>
            <w:tabs>
              <w:tab w:val="right" w:leader="dot" w:pos="9350"/>
            </w:tabs>
            <w:rPr>
              <w:rFonts w:asciiTheme="minorHAnsi" w:eastAsiaTheme="minorEastAsia" w:hAnsiTheme="minorHAnsi" w:cstheme="minorBidi"/>
              <w:bCs w:val="0"/>
              <w:noProof/>
              <w:szCs w:val="24"/>
            </w:rPr>
          </w:pPr>
          <w:hyperlink w:anchor="_Toc127914504" w:history="1">
            <w:r w:rsidR="003D7F9E" w:rsidRPr="00A917AC">
              <w:rPr>
                <w:rStyle w:val="Hyperlink"/>
                <w:noProof/>
              </w:rPr>
              <w:t>Trip Generation</w:t>
            </w:r>
            <w:r w:rsidR="003D7F9E">
              <w:rPr>
                <w:noProof/>
                <w:webHidden/>
              </w:rPr>
              <w:tab/>
            </w:r>
            <w:r w:rsidR="003D7F9E">
              <w:rPr>
                <w:noProof/>
                <w:webHidden/>
              </w:rPr>
              <w:fldChar w:fldCharType="begin"/>
            </w:r>
            <w:r w:rsidR="003D7F9E">
              <w:rPr>
                <w:noProof/>
                <w:webHidden/>
              </w:rPr>
              <w:instrText xml:space="preserve"> PAGEREF _Toc127914504 \h </w:instrText>
            </w:r>
            <w:r w:rsidR="003D7F9E">
              <w:rPr>
                <w:noProof/>
                <w:webHidden/>
              </w:rPr>
            </w:r>
            <w:r w:rsidR="003D7F9E">
              <w:rPr>
                <w:noProof/>
                <w:webHidden/>
              </w:rPr>
              <w:fldChar w:fldCharType="separate"/>
            </w:r>
            <w:r w:rsidR="003D7F9E">
              <w:rPr>
                <w:noProof/>
                <w:webHidden/>
              </w:rPr>
              <w:t>21</w:t>
            </w:r>
            <w:r w:rsidR="003D7F9E">
              <w:rPr>
                <w:noProof/>
                <w:webHidden/>
              </w:rPr>
              <w:fldChar w:fldCharType="end"/>
            </w:r>
          </w:hyperlink>
        </w:p>
        <w:p w14:paraId="6B2125A3" w14:textId="7557FCE6" w:rsidR="003D7F9E" w:rsidRDefault="00000000">
          <w:pPr>
            <w:pStyle w:val="TOC1"/>
            <w:tabs>
              <w:tab w:val="right" w:leader="dot" w:pos="9350"/>
            </w:tabs>
            <w:rPr>
              <w:rFonts w:asciiTheme="minorHAnsi" w:eastAsiaTheme="minorEastAsia" w:hAnsiTheme="minorHAnsi" w:cstheme="minorBidi"/>
              <w:bCs w:val="0"/>
              <w:iCs w:val="0"/>
              <w:noProof/>
            </w:rPr>
          </w:pPr>
          <w:hyperlink w:anchor="_Toc127914505" w:history="1">
            <w:r w:rsidR="003D7F9E" w:rsidRPr="00A917AC">
              <w:rPr>
                <w:rStyle w:val="Hyperlink"/>
                <w:noProof/>
              </w:rPr>
              <w:t>References</w:t>
            </w:r>
            <w:r w:rsidR="003D7F9E">
              <w:rPr>
                <w:noProof/>
                <w:webHidden/>
              </w:rPr>
              <w:tab/>
            </w:r>
            <w:r w:rsidR="003D7F9E">
              <w:rPr>
                <w:noProof/>
                <w:webHidden/>
              </w:rPr>
              <w:fldChar w:fldCharType="begin"/>
            </w:r>
            <w:r w:rsidR="003D7F9E">
              <w:rPr>
                <w:noProof/>
                <w:webHidden/>
              </w:rPr>
              <w:instrText xml:space="preserve"> PAGEREF _Toc127914505 \h </w:instrText>
            </w:r>
            <w:r w:rsidR="003D7F9E">
              <w:rPr>
                <w:noProof/>
                <w:webHidden/>
              </w:rPr>
            </w:r>
            <w:r w:rsidR="003D7F9E">
              <w:rPr>
                <w:noProof/>
                <w:webHidden/>
              </w:rPr>
              <w:fldChar w:fldCharType="separate"/>
            </w:r>
            <w:r w:rsidR="003D7F9E">
              <w:rPr>
                <w:noProof/>
                <w:webHidden/>
              </w:rPr>
              <w:t>24</w:t>
            </w:r>
            <w:r w:rsidR="003D7F9E">
              <w:rPr>
                <w:noProof/>
                <w:webHidden/>
              </w:rPr>
              <w:fldChar w:fldCharType="end"/>
            </w:r>
          </w:hyperlink>
        </w:p>
        <w:p w14:paraId="71ADE096" w14:textId="7D817287" w:rsidR="003D7F9E" w:rsidRDefault="00000000">
          <w:pPr>
            <w:pStyle w:val="TOC1"/>
            <w:tabs>
              <w:tab w:val="right" w:leader="dot" w:pos="9350"/>
            </w:tabs>
            <w:rPr>
              <w:rFonts w:asciiTheme="minorHAnsi" w:eastAsiaTheme="minorEastAsia" w:hAnsiTheme="minorHAnsi" w:cstheme="minorBidi"/>
              <w:bCs w:val="0"/>
              <w:iCs w:val="0"/>
              <w:noProof/>
            </w:rPr>
          </w:pPr>
          <w:hyperlink w:anchor="_Toc127914506" w:history="1">
            <w:r w:rsidR="003D7F9E" w:rsidRPr="00A917AC">
              <w:rPr>
                <w:rStyle w:val="Hyperlink"/>
                <w:noProof/>
              </w:rPr>
              <w:t>Appendix A. Synchro LOS Analysis (Existing)</w:t>
            </w:r>
            <w:r w:rsidR="003D7F9E">
              <w:rPr>
                <w:noProof/>
                <w:webHidden/>
              </w:rPr>
              <w:tab/>
            </w:r>
            <w:r w:rsidR="003D7F9E">
              <w:rPr>
                <w:noProof/>
                <w:webHidden/>
              </w:rPr>
              <w:fldChar w:fldCharType="begin"/>
            </w:r>
            <w:r w:rsidR="003D7F9E">
              <w:rPr>
                <w:noProof/>
                <w:webHidden/>
              </w:rPr>
              <w:instrText xml:space="preserve"> PAGEREF _Toc127914506 \h </w:instrText>
            </w:r>
            <w:r w:rsidR="003D7F9E">
              <w:rPr>
                <w:noProof/>
                <w:webHidden/>
              </w:rPr>
            </w:r>
            <w:r w:rsidR="003D7F9E">
              <w:rPr>
                <w:noProof/>
                <w:webHidden/>
              </w:rPr>
              <w:fldChar w:fldCharType="separate"/>
            </w:r>
            <w:r w:rsidR="003D7F9E">
              <w:rPr>
                <w:noProof/>
                <w:webHidden/>
              </w:rPr>
              <w:t>25</w:t>
            </w:r>
            <w:r w:rsidR="003D7F9E">
              <w:rPr>
                <w:noProof/>
                <w:webHidden/>
              </w:rPr>
              <w:fldChar w:fldCharType="end"/>
            </w:r>
          </w:hyperlink>
        </w:p>
        <w:p w14:paraId="368DDCCB" w14:textId="338DD383" w:rsidR="003D7F9E" w:rsidRDefault="00000000">
          <w:pPr>
            <w:pStyle w:val="TOC1"/>
            <w:tabs>
              <w:tab w:val="right" w:leader="dot" w:pos="9350"/>
            </w:tabs>
            <w:rPr>
              <w:rFonts w:asciiTheme="minorHAnsi" w:eastAsiaTheme="minorEastAsia" w:hAnsiTheme="minorHAnsi" w:cstheme="minorBidi"/>
              <w:bCs w:val="0"/>
              <w:iCs w:val="0"/>
              <w:noProof/>
            </w:rPr>
          </w:pPr>
          <w:hyperlink w:anchor="_Toc127914507" w:history="1">
            <w:r w:rsidR="003D7F9E" w:rsidRPr="00A917AC">
              <w:rPr>
                <w:rStyle w:val="Hyperlink"/>
                <w:noProof/>
              </w:rPr>
              <w:t>Appendix B. Signalized Intersection Signal Timings</w:t>
            </w:r>
            <w:r w:rsidR="003D7F9E">
              <w:rPr>
                <w:noProof/>
                <w:webHidden/>
              </w:rPr>
              <w:tab/>
            </w:r>
            <w:r w:rsidR="003D7F9E">
              <w:rPr>
                <w:noProof/>
                <w:webHidden/>
              </w:rPr>
              <w:fldChar w:fldCharType="begin"/>
            </w:r>
            <w:r w:rsidR="003D7F9E">
              <w:rPr>
                <w:noProof/>
                <w:webHidden/>
              </w:rPr>
              <w:instrText xml:space="preserve"> PAGEREF _Toc127914507 \h </w:instrText>
            </w:r>
            <w:r w:rsidR="003D7F9E">
              <w:rPr>
                <w:noProof/>
                <w:webHidden/>
              </w:rPr>
            </w:r>
            <w:r w:rsidR="003D7F9E">
              <w:rPr>
                <w:noProof/>
                <w:webHidden/>
              </w:rPr>
              <w:fldChar w:fldCharType="separate"/>
            </w:r>
            <w:r w:rsidR="003D7F9E">
              <w:rPr>
                <w:noProof/>
                <w:webHidden/>
              </w:rPr>
              <w:t>30</w:t>
            </w:r>
            <w:r w:rsidR="003D7F9E">
              <w:rPr>
                <w:noProof/>
                <w:webHidden/>
              </w:rPr>
              <w:fldChar w:fldCharType="end"/>
            </w:r>
          </w:hyperlink>
        </w:p>
        <w:p w14:paraId="7B5C2CC9" w14:textId="0A4B00C6" w:rsidR="003D7F9E" w:rsidRDefault="00000000">
          <w:pPr>
            <w:pStyle w:val="TOC1"/>
            <w:tabs>
              <w:tab w:val="right" w:leader="dot" w:pos="9350"/>
            </w:tabs>
            <w:rPr>
              <w:rFonts w:asciiTheme="minorHAnsi" w:eastAsiaTheme="minorEastAsia" w:hAnsiTheme="minorHAnsi" w:cstheme="minorBidi"/>
              <w:bCs w:val="0"/>
              <w:iCs w:val="0"/>
              <w:noProof/>
            </w:rPr>
          </w:pPr>
          <w:hyperlink w:anchor="_Toc127914508" w:history="1">
            <w:r w:rsidR="003D7F9E" w:rsidRPr="00A917AC">
              <w:rPr>
                <w:rStyle w:val="Hyperlink"/>
                <w:noProof/>
              </w:rPr>
              <w:t>Appendix C. ITE Trip Generation Reference</w:t>
            </w:r>
            <w:r w:rsidR="003D7F9E">
              <w:rPr>
                <w:noProof/>
                <w:webHidden/>
              </w:rPr>
              <w:tab/>
            </w:r>
            <w:r w:rsidR="003D7F9E">
              <w:rPr>
                <w:noProof/>
                <w:webHidden/>
              </w:rPr>
              <w:fldChar w:fldCharType="begin"/>
            </w:r>
            <w:r w:rsidR="003D7F9E">
              <w:rPr>
                <w:noProof/>
                <w:webHidden/>
              </w:rPr>
              <w:instrText xml:space="preserve"> PAGEREF _Toc127914508 \h </w:instrText>
            </w:r>
            <w:r w:rsidR="003D7F9E">
              <w:rPr>
                <w:noProof/>
                <w:webHidden/>
              </w:rPr>
            </w:r>
            <w:r w:rsidR="003D7F9E">
              <w:rPr>
                <w:noProof/>
                <w:webHidden/>
              </w:rPr>
              <w:fldChar w:fldCharType="separate"/>
            </w:r>
            <w:r w:rsidR="003D7F9E">
              <w:rPr>
                <w:noProof/>
                <w:webHidden/>
              </w:rPr>
              <w:t>34</w:t>
            </w:r>
            <w:r w:rsidR="003D7F9E">
              <w:rPr>
                <w:noProof/>
                <w:webHidden/>
              </w:rPr>
              <w:fldChar w:fldCharType="end"/>
            </w:r>
          </w:hyperlink>
        </w:p>
        <w:p w14:paraId="40039485" w14:textId="1A2F2172" w:rsidR="00ED56DA" w:rsidRDefault="00000000">
          <w:r>
            <w:fldChar w:fldCharType="end"/>
          </w:r>
        </w:p>
      </w:sdtContent>
    </w:sdt>
    <w:p w14:paraId="4EBCC669" w14:textId="77777777" w:rsidR="00ED56DA" w:rsidRDefault="00000000">
      <w:pPr>
        <w:pStyle w:val="Heading1"/>
      </w:pPr>
      <w:bookmarkStart w:id="0" w:name="_Toc127914488"/>
      <w:bookmarkStart w:id="1" w:name="introduction"/>
      <w:r>
        <w:lastRenderedPageBreak/>
        <w:t>1. Introduction</w:t>
      </w:r>
      <w:bookmarkEnd w:id="0"/>
    </w:p>
    <w:p w14:paraId="3B14913F" w14:textId="77777777" w:rsidR="00ED56DA" w:rsidRDefault="00000000">
      <w:pPr>
        <w:pStyle w:val="FirstParagraph"/>
      </w:pPr>
      <w:r>
        <w:t>HSL Developers is proposing the development of Dream Town, a multi-use site containing a restaurant and a mixed-use office/retail building. This section contains information on the purpose of the report and the study level of the proposed development.</w:t>
      </w:r>
    </w:p>
    <w:p w14:paraId="1F14F555" w14:textId="77777777" w:rsidR="00ED56DA" w:rsidRDefault="00000000">
      <w:pPr>
        <w:pStyle w:val="Heading2"/>
      </w:pPr>
      <w:bookmarkStart w:id="2" w:name="_Toc127914489"/>
      <w:bookmarkStart w:id="3" w:name="purpose"/>
      <w:r>
        <w:t>Purpose</w:t>
      </w:r>
      <w:bookmarkEnd w:id="2"/>
    </w:p>
    <w:p w14:paraId="02147062" w14:textId="77777777" w:rsidR="00ED56DA" w:rsidRDefault="00000000">
      <w:pPr>
        <w:pStyle w:val="FirstParagraph"/>
      </w:pPr>
      <w:r>
        <w:t>This report presents a Traffic Impact Analysis (TIA) for the proposed Dream Town development. This TIA was completed to fulfill requirements from Provo City and the Utah Department of Transportation (UDOT) for new development, and was done in accordance with UDOT guidelines to apply for an access permit (Utah Department of Transportation 2019). The TIA identifies current traffic patterns—including traffic volume counts—in the study area, and projects traffic volumes to opening day and 5 years after opening (2024 and 2029, respectively).</w:t>
      </w:r>
    </w:p>
    <w:p w14:paraId="65282369" w14:textId="77777777" w:rsidR="00ED56DA" w:rsidRDefault="00000000">
      <w:pPr>
        <w:pStyle w:val="Heading2"/>
      </w:pPr>
      <w:bookmarkStart w:id="4" w:name="_Toc127914490"/>
      <w:bookmarkStart w:id="5" w:name="study-level"/>
      <w:bookmarkEnd w:id="3"/>
      <w:r>
        <w:t>Study Level</w:t>
      </w:r>
      <w:bookmarkEnd w:id="4"/>
    </w:p>
    <w:p w14:paraId="4FE35BBF" w14:textId="77777777" w:rsidR="00ED56DA" w:rsidRDefault="00000000">
      <w:pPr>
        <w:pStyle w:val="FirstParagraph"/>
      </w:pPr>
      <w:r>
        <w:t>UDOT Administrative Rule R930-6-8(4) (Utah Department of Transportation 2019) sets forth general requirements for an access permit, including determining the application level. The proposed development will contain an 8,000 ft</w:t>
      </w:r>
      <w:r>
        <w:rPr>
          <w:vertAlign w:val="superscript"/>
        </w:rPr>
        <w:t>2</w:t>
      </w:r>
      <w:r>
        <w:t xml:space="preserve"> high-turnover restaurant (Institute of Transportation Engineers (ITE) land use code 932) and a 32,000 ft</w:t>
      </w:r>
      <w:r>
        <w:rPr>
          <w:vertAlign w:val="superscript"/>
        </w:rPr>
        <w:t>2</w:t>
      </w:r>
      <w:r>
        <w:t xml:space="preserve"> office/retail building, half of which (18,000 ft</w:t>
      </w:r>
      <w:r>
        <w:rPr>
          <w:vertAlign w:val="superscript"/>
        </w:rPr>
        <w:t>2</w:t>
      </w:r>
      <w:r>
        <w:t>) will be a general office location (ITE land use code 710), and the remaining half (18,000 ft</w:t>
      </w:r>
      <w:r>
        <w:rPr>
          <w:vertAlign w:val="superscript"/>
        </w:rPr>
        <w:t>2</w:t>
      </w:r>
      <w:r>
        <w:t xml:space="preserve">) will be a hardware store (ITE land use code 816). From the ITE Trip Generation Manual (Institute of Transportation Engineers 2021), these locations are expected to generate 1264 weekday trips and </w:t>
      </w:r>
      <w:commentRangeStart w:id="6"/>
      <w:r>
        <w:t xml:space="preserve">166 PM </w:t>
      </w:r>
      <w:commentRangeEnd w:id="6"/>
      <w:r w:rsidR="00380490">
        <w:rPr>
          <w:rStyle w:val="CommentReference"/>
          <w:rFonts w:asciiTheme="minorHAnsi" w:hAnsiTheme="minorHAnsi" w:cstheme="minorBidi"/>
        </w:rPr>
        <w:commentReference w:id="6"/>
      </w:r>
      <w:r>
        <w:t xml:space="preserve">peak trips (see </w:t>
      </w:r>
      <w:hyperlink w:anchor="sec-apdx-tripgen">
        <w:r>
          <w:rPr>
            <w:rStyle w:val="Hyperlink"/>
          </w:rPr>
          <w:t>Appendix C</w:t>
        </w:r>
      </w:hyperlink>
      <w:r>
        <w:t>). These trip rates, along with the land use and respective development sizes, necessitate a level II application.</w:t>
      </w:r>
    </w:p>
    <w:p w14:paraId="60438EBE" w14:textId="77777777" w:rsidR="00ED56DA" w:rsidRDefault="00000000">
      <w:pPr>
        <w:pStyle w:val="BodyText"/>
      </w:pPr>
      <w:r>
        <w:t>A Level II application requires the following:</w:t>
      </w:r>
    </w:p>
    <w:p w14:paraId="1AC7FF7E" w14:textId="77777777" w:rsidR="00ED56DA" w:rsidRDefault="00000000">
      <w:pPr>
        <w:pStyle w:val="Compact"/>
        <w:numPr>
          <w:ilvl w:val="0"/>
          <w:numId w:val="13"/>
        </w:numPr>
      </w:pPr>
      <w:r>
        <w:t>Analysis area includes intersection of site access drives with state highways and any signalized and un-signalized intersection within access category distance of property line</w:t>
      </w:r>
    </w:p>
    <w:p w14:paraId="05A150E8" w14:textId="77777777" w:rsidR="00ED56DA" w:rsidRDefault="00000000">
      <w:pPr>
        <w:pStyle w:val="Compact"/>
        <w:numPr>
          <w:ilvl w:val="0"/>
          <w:numId w:val="13"/>
        </w:numPr>
      </w:pPr>
      <w:r>
        <w:t>Design years are opening day and 5 years after project completion</w:t>
      </w:r>
    </w:p>
    <w:p w14:paraId="18A97660" w14:textId="77777777" w:rsidR="00ED56DA" w:rsidRDefault="00000000">
      <w:pPr>
        <w:pStyle w:val="Compact"/>
        <w:numPr>
          <w:ilvl w:val="0"/>
          <w:numId w:val="13"/>
        </w:numPr>
      </w:pPr>
      <w:r>
        <w:lastRenderedPageBreak/>
        <w:t>Traffic is identified for weekday AM and PM peak, and special peak hour as necessary</w:t>
      </w:r>
    </w:p>
    <w:p w14:paraId="382F0D27" w14:textId="77777777" w:rsidR="00ED56DA" w:rsidRDefault="00000000">
      <w:pPr>
        <w:pStyle w:val="Compact"/>
        <w:numPr>
          <w:ilvl w:val="1"/>
          <w:numId w:val="14"/>
        </w:numPr>
      </w:pPr>
      <w:r>
        <w:rPr>
          <w:b/>
          <w:bCs/>
        </w:rPr>
        <w:t>N.B. This analysis only includes PM peak traffic due to the scope of the assignment</w:t>
      </w:r>
    </w:p>
    <w:p w14:paraId="00186791" w14:textId="77777777" w:rsidR="00ED56DA" w:rsidRDefault="00000000">
      <w:pPr>
        <w:pStyle w:val="Compact"/>
        <w:numPr>
          <w:ilvl w:val="0"/>
          <w:numId w:val="13"/>
        </w:numPr>
      </w:pPr>
      <w:r>
        <w:t>Data collection includes:</w:t>
      </w:r>
    </w:p>
    <w:p w14:paraId="4349C359" w14:textId="77777777" w:rsidR="00ED56DA" w:rsidRDefault="00000000">
      <w:pPr>
        <w:pStyle w:val="Compact"/>
        <w:numPr>
          <w:ilvl w:val="0"/>
          <w:numId w:val="13"/>
        </w:numPr>
      </w:pPr>
      <w:r>
        <w:t>Daily and turning movement counts</w:t>
      </w:r>
    </w:p>
    <w:p w14:paraId="7FD80479" w14:textId="77777777" w:rsidR="00ED56DA" w:rsidRDefault="00000000">
      <w:pPr>
        <w:pStyle w:val="Compact"/>
        <w:numPr>
          <w:ilvl w:val="0"/>
          <w:numId w:val="13"/>
        </w:numPr>
      </w:pPr>
      <w:r>
        <w:t>Site and adjacent roadway/intersection geometrics</w:t>
      </w:r>
    </w:p>
    <w:p w14:paraId="1D3086F4" w14:textId="77777777" w:rsidR="00ED56DA" w:rsidRDefault="00000000">
      <w:pPr>
        <w:pStyle w:val="Compact"/>
        <w:numPr>
          <w:ilvl w:val="0"/>
          <w:numId w:val="13"/>
        </w:numPr>
      </w:pPr>
      <w:r>
        <w:t>Information on traffic control devices</w:t>
      </w:r>
    </w:p>
    <w:p w14:paraId="69B5EED1" w14:textId="77777777" w:rsidR="00ED56DA" w:rsidRDefault="00000000">
      <w:pPr>
        <w:pStyle w:val="Compact"/>
        <w:numPr>
          <w:ilvl w:val="1"/>
          <w:numId w:val="15"/>
        </w:numPr>
      </w:pPr>
      <w:r>
        <w:t>Crash data</w:t>
      </w:r>
    </w:p>
    <w:p w14:paraId="0397C044" w14:textId="77777777" w:rsidR="00ED56DA" w:rsidRDefault="00000000">
      <w:pPr>
        <w:pStyle w:val="Compact"/>
        <w:numPr>
          <w:ilvl w:val="1"/>
          <w:numId w:val="15"/>
        </w:numPr>
      </w:pPr>
      <w:r>
        <w:t>Trip generation following the ITE Trip Generation Manual or other ITE procedures</w:t>
      </w:r>
    </w:p>
    <w:p w14:paraId="6FB7993D" w14:textId="77777777" w:rsidR="00ED56DA" w:rsidRDefault="00000000">
      <w:pPr>
        <w:pStyle w:val="Compact"/>
        <w:numPr>
          <w:ilvl w:val="1"/>
          <w:numId w:val="15"/>
        </w:numPr>
      </w:pPr>
      <w:r>
        <w:t>Trip distributions and assignment (existing, site, background, and future volumes in analysis area)</w:t>
      </w:r>
    </w:p>
    <w:p w14:paraId="717E9D43" w14:textId="77777777" w:rsidR="00ED56DA" w:rsidRDefault="00000000">
      <w:pPr>
        <w:pStyle w:val="Compact"/>
        <w:numPr>
          <w:ilvl w:val="1"/>
          <w:numId w:val="15"/>
        </w:numPr>
      </w:pPr>
      <w:r>
        <w:t>Conflict and capacity analysis</w:t>
      </w:r>
    </w:p>
    <w:p w14:paraId="216406F5" w14:textId="77777777" w:rsidR="00ED56DA" w:rsidRDefault="00000000">
      <w:pPr>
        <w:pStyle w:val="Compact"/>
        <w:numPr>
          <w:ilvl w:val="0"/>
          <w:numId w:val="13"/>
        </w:numPr>
      </w:pPr>
      <w:r>
        <w:t>Traffic signal impacts</w:t>
      </w:r>
    </w:p>
    <w:p w14:paraId="156BA2F9" w14:textId="77777777" w:rsidR="00ED56DA" w:rsidRDefault="00000000">
      <w:pPr>
        <w:pStyle w:val="Compact"/>
        <w:numPr>
          <w:ilvl w:val="0"/>
          <w:numId w:val="13"/>
        </w:numPr>
      </w:pPr>
      <w:r>
        <w:t>Right-of-way identified, including no- and limited-access control lines</w:t>
      </w:r>
    </w:p>
    <w:p w14:paraId="5D57E640" w14:textId="77777777" w:rsidR="00ED56DA" w:rsidRDefault="00000000">
      <w:pPr>
        <w:pStyle w:val="Compact"/>
        <w:numPr>
          <w:ilvl w:val="0"/>
          <w:numId w:val="13"/>
        </w:numPr>
      </w:pPr>
      <w:r>
        <w:t>Includes safe operational design needs and concerns with accompanying mitigation measures</w:t>
      </w:r>
    </w:p>
    <w:p w14:paraId="4C918502" w14:textId="77777777" w:rsidR="003D6E2A" w:rsidRDefault="003D6E2A">
      <w:pPr>
        <w:rPr>
          <w:rFonts w:ascii="Alte Haas Grotesk" w:eastAsiaTheme="majorEastAsia" w:hAnsi="Alte Haas Grotesk" w:cs="Times New Roman (Headings CS)"/>
          <w:b/>
          <w:smallCaps/>
          <w:color w:val="000000" w:themeColor="text1"/>
          <w:sz w:val="40"/>
          <w:szCs w:val="32"/>
        </w:rPr>
      </w:pPr>
      <w:bookmarkStart w:id="7" w:name="proposed-development"/>
      <w:bookmarkEnd w:id="1"/>
      <w:bookmarkEnd w:id="5"/>
      <w:r>
        <w:br w:type="page"/>
      </w:r>
    </w:p>
    <w:p w14:paraId="1028FD25" w14:textId="4918841F" w:rsidR="00ED56DA" w:rsidRDefault="00000000">
      <w:pPr>
        <w:pStyle w:val="Heading1"/>
      </w:pPr>
      <w:bookmarkStart w:id="8" w:name="_Toc127914491"/>
      <w:r>
        <w:lastRenderedPageBreak/>
        <w:t>2. Proposed Development</w:t>
      </w:r>
      <w:bookmarkEnd w:id="8"/>
    </w:p>
    <w:p w14:paraId="0F842A65" w14:textId="77777777" w:rsidR="00ED56DA" w:rsidRDefault="00000000">
      <w:pPr>
        <w:pStyle w:val="FirstParagraph"/>
      </w:pPr>
      <w:r>
        <w:t>This section describes the plans for the development, including site location, land use, zoning information, and the the site plan itself.</w:t>
      </w:r>
    </w:p>
    <w:p w14:paraId="5C5B0FC6" w14:textId="77777777" w:rsidR="00ED56DA" w:rsidRDefault="00000000">
      <w:pPr>
        <w:pStyle w:val="Heading2"/>
      </w:pPr>
      <w:bookmarkStart w:id="9" w:name="_Toc127914492"/>
      <w:bookmarkStart w:id="10" w:name="site-description"/>
      <w:r>
        <w:t>Site Description</w:t>
      </w:r>
      <w:bookmarkEnd w:id="9"/>
    </w:p>
    <w:p w14:paraId="2C7909C7" w14:textId="77777777" w:rsidR="00ED56DA" w:rsidRDefault="00000000">
      <w:pPr>
        <w:pStyle w:val="FirstParagraph"/>
      </w:pPr>
      <w:r>
        <w:t xml:space="preserve">The proposed Dream Town development is located in southern Provo, in Utah. The site is located on the west side of University Ave. (US-189), between 1200 South and Towne Centre Dr. This location is just east of the Provo Towne Centre mall, which is a large retail and dining center and a large generator of trips. The location is also near (to the north of) the intersection of I-15 and University Ave. </w:t>
      </w:r>
      <w:hyperlink w:anchor="fig-sitemap">
        <w:r>
          <w:rPr>
            <w:rStyle w:val="Hyperlink"/>
          </w:rPr>
          <w:t>Figure 2.1</w:t>
        </w:r>
      </w:hyperlink>
      <w:r>
        <w:t xml:space="preserve"> shows a map of the site area. Four intersections are included in the analysis:</w:t>
      </w:r>
    </w:p>
    <w:p w14:paraId="3A78F1E2" w14:textId="77777777" w:rsidR="00ED56DA" w:rsidRDefault="00000000">
      <w:pPr>
        <w:pStyle w:val="Compact"/>
        <w:numPr>
          <w:ilvl w:val="0"/>
          <w:numId w:val="16"/>
        </w:numPr>
      </w:pPr>
      <w:r>
        <w:t>1200 South / Towne Centre Blvd. (all-way–stop-controlled (AWSC))</w:t>
      </w:r>
    </w:p>
    <w:p w14:paraId="4CE435BB" w14:textId="77777777" w:rsidR="00ED56DA" w:rsidRDefault="00000000">
      <w:pPr>
        <w:pStyle w:val="Compact"/>
        <w:numPr>
          <w:ilvl w:val="0"/>
          <w:numId w:val="16"/>
        </w:numPr>
      </w:pPr>
      <w:r>
        <w:t>1200 South / University Ave. (signalized)</w:t>
      </w:r>
    </w:p>
    <w:p w14:paraId="69EE1D79" w14:textId="77777777" w:rsidR="00ED56DA" w:rsidRDefault="00000000">
      <w:pPr>
        <w:pStyle w:val="Compact"/>
        <w:numPr>
          <w:ilvl w:val="0"/>
          <w:numId w:val="16"/>
        </w:numPr>
      </w:pPr>
      <w:r>
        <w:t>Towne Centre Dr. / Towne Centre Blvd. (signalized)</w:t>
      </w:r>
    </w:p>
    <w:p w14:paraId="6EEDA34A" w14:textId="59479A1D" w:rsidR="00ED56DA" w:rsidRDefault="00000000">
      <w:pPr>
        <w:pStyle w:val="Compact"/>
        <w:numPr>
          <w:ilvl w:val="0"/>
          <w:numId w:val="16"/>
        </w:numPr>
      </w:pPr>
      <w:r>
        <w:t>Towne Centre Dr. / University Ave. (signalized)</w:t>
      </w:r>
    </w:p>
    <w:p w14:paraId="5B81F398" w14:textId="77777777" w:rsidR="003D6E2A" w:rsidRDefault="003D6E2A" w:rsidP="003D6E2A">
      <w:pPr>
        <w:pStyle w:val="Heading2"/>
      </w:pPr>
      <w:bookmarkStart w:id="11" w:name="_Toc127914493"/>
      <w:r>
        <w:t>Land Use and Zoning Information</w:t>
      </w:r>
      <w:bookmarkEnd w:id="11"/>
    </w:p>
    <w:p w14:paraId="236AFE8A" w14:textId="77777777" w:rsidR="003D6E2A" w:rsidRDefault="003D6E2A" w:rsidP="003D6E2A">
      <w:pPr>
        <w:pStyle w:val="FirstParagraph"/>
      </w:pPr>
      <w:r>
        <w:t xml:space="preserve">The proposed Dream Town development has two development pads, with one pad containing a sit-down restaurant and the other pad containing a mixed-use office/retail location. The retail location is intended to be a hardware/paint store. </w:t>
      </w:r>
      <w:r w:rsidRPr="003D6E2A">
        <w:t>Table 1</w:t>
      </w:r>
      <w:r>
        <w:t xml:space="preserve"> shows these land uses along with their ITE land use codes and respective square footage.</w:t>
      </w:r>
    </w:p>
    <w:p w14:paraId="3ACCEADA" w14:textId="77777777" w:rsidR="003D6E2A" w:rsidRDefault="003D6E2A" w:rsidP="003D6E2A">
      <w:pPr>
        <w:pStyle w:val="BodyText"/>
      </w:pPr>
      <w:r>
        <w:t xml:space="preserve">The site area is zoned as SC3, which is a Regional Shopping Center. The primary use of this land is for </w:t>
      </w:r>
      <w:proofErr w:type="gramStart"/>
      <w:r>
        <w:t>commercial</w:t>
      </w:r>
      <w:proofErr w:type="gramEnd"/>
      <w:r>
        <w:t xml:space="preserve"> and service uses to serve </w:t>
      </w:r>
      <w:proofErr w:type="gramStart"/>
      <w:r>
        <w:t>needs</w:t>
      </w:r>
      <w:proofErr w:type="gramEnd"/>
      <w:r>
        <w:t xml:space="preserve"> of people living in an entire region. It is located close to freeways &amp; major arterials for easy access (Provo City Utah 2022a chap. 14.20). </w:t>
      </w:r>
      <w:hyperlink w:anchor="fig-zoningmap">
        <w:r>
          <w:rPr>
            <w:rStyle w:val="Hyperlink"/>
          </w:rPr>
          <w:t>Figure 2.2</w:t>
        </w:r>
      </w:hyperlink>
      <w:r>
        <w:t xml:space="preserve"> provides a section of the Provo zoning map (Provo City Utah 2022b) with the site location marked.</w:t>
      </w:r>
    </w:p>
    <w:p w14:paraId="2AF03084" w14:textId="77777777" w:rsidR="003D6E2A" w:rsidRDefault="003D6E2A" w:rsidP="003D6E2A">
      <w:pPr>
        <w:pStyle w:val="Compact"/>
      </w:pPr>
    </w:p>
    <w:tbl>
      <w:tblPr>
        <w:tblStyle w:val="Table"/>
        <w:tblW w:w="5000" w:type="pct"/>
        <w:tblLook w:val="0000" w:firstRow="0" w:lastRow="0" w:firstColumn="0" w:lastColumn="0" w:noHBand="0" w:noVBand="0"/>
      </w:tblPr>
      <w:tblGrid>
        <w:gridCol w:w="9360"/>
      </w:tblGrid>
      <w:tr w:rsidR="00ED56DA" w14:paraId="530A95FB" w14:textId="77777777">
        <w:tc>
          <w:tcPr>
            <w:tcW w:w="0" w:type="auto"/>
          </w:tcPr>
          <w:p w14:paraId="2D9E4326" w14:textId="77777777" w:rsidR="00ED56DA" w:rsidRDefault="00000000">
            <w:pPr>
              <w:pStyle w:val="Figure"/>
            </w:pPr>
            <w:bookmarkStart w:id="12" w:name="fig-sitemap"/>
            <w:r>
              <w:rPr>
                <w:noProof/>
              </w:rPr>
              <w:lastRenderedPageBreak/>
              <w:drawing>
                <wp:inline distT="0" distB="0" distL="0" distR="0" wp14:anchorId="3243AA14" wp14:editId="3016B2CB">
                  <wp:extent cx="4900508" cy="4282289"/>
                  <wp:effectExtent l="0" t="0" r="1905"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qmd/../images/site_map.png"/>
                          <pic:cNvPicPr>
                            <a:picLocks noChangeAspect="1" noChangeArrowheads="1"/>
                          </pic:cNvPicPr>
                        </pic:nvPicPr>
                        <pic:blipFill>
                          <a:blip r:embed="rId12"/>
                          <a:stretch>
                            <a:fillRect/>
                          </a:stretch>
                        </pic:blipFill>
                        <pic:spPr bwMode="auto">
                          <a:xfrm>
                            <a:off x="0" y="0"/>
                            <a:ext cx="5064874" cy="4425919"/>
                          </a:xfrm>
                          <a:prstGeom prst="rect">
                            <a:avLst/>
                          </a:prstGeom>
                          <a:noFill/>
                          <a:ln w="9525">
                            <a:noFill/>
                            <a:headEnd/>
                            <a:tailEnd/>
                          </a:ln>
                        </pic:spPr>
                      </pic:pic>
                    </a:graphicData>
                  </a:graphic>
                </wp:inline>
              </w:drawing>
            </w:r>
          </w:p>
          <w:p w14:paraId="2B82C69F" w14:textId="2380DF41" w:rsidR="00ED56DA" w:rsidRDefault="00000000">
            <w:pPr>
              <w:pStyle w:val="ImageCaption"/>
              <w:spacing w:before="200"/>
              <w:jc w:val="left"/>
            </w:pPr>
            <w:r>
              <w:t>Figure 2.1: Map of the site location.</w:t>
            </w:r>
          </w:p>
        </w:tc>
        <w:bookmarkEnd w:id="12"/>
      </w:tr>
    </w:tbl>
    <w:p w14:paraId="3F851667" w14:textId="77777777" w:rsidR="00ED56DA" w:rsidRDefault="00000000">
      <w:pPr>
        <w:pStyle w:val="TableCaption"/>
      </w:pPr>
      <w:bookmarkStart w:id="13" w:name="land-use-and-zoning-information"/>
      <w:bookmarkEnd w:id="10"/>
      <w:r>
        <w:rPr>
          <w:b/>
        </w:rPr>
        <w:t xml:space="preserve">Table </w:t>
      </w:r>
      <w:bookmarkStart w:id="14" w:name="tbl-landuse"/>
      <w:r>
        <w:rPr>
          <w:b/>
        </w:rPr>
        <w:fldChar w:fldCharType="begin"/>
      </w:r>
      <w:r>
        <w:rPr>
          <w:b/>
        </w:rPr>
        <w:instrText>SEQ tab \* Arabic</w:instrText>
      </w:r>
      <w:r>
        <w:rPr>
          <w:b/>
        </w:rPr>
        <w:fldChar w:fldCharType="separate"/>
      </w:r>
      <w:r w:rsidR="003D6E2A">
        <w:rPr>
          <w:b/>
          <w:noProof/>
        </w:rPr>
        <w:t>1</w:t>
      </w:r>
      <w:r>
        <w:rPr>
          <w:b/>
        </w:rPr>
        <w:fldChar w:fldCharType="end"/>
      </w:r>
      <w:bookmarkEnd w:id="14"/>
      <w:r>
        <w:rPr>
          <w:b/>
        </w:rPr>
        <w:t xml:space="preserve">: </w:t>
      </w:r>
      <w:r>
        <w:t>Proposed Land Use and Sizes</w:t>
      </w:r>
    </w:p>
    <w:tbl>
      <w:tblPr>
        <w:tblW w:w="0" w:type="auto"/>
        <w:jc w:val="center"/>
        <w:tblLayout w:type="fixed"/>
        <w:tblLook w:val="0420" w:firstRow="1" w:lastRow="0" w:firstColumn="0" w:lastColumn="0" w:noHBand="0" w:noVBand="1"/>
      </w:tblPr>
      <w:tblGrid>
        <w:gridCol w:w="2027"/>
        <w:gridCol w:w="2545"/>
        <w:gridCol w:w="2105"/>
        <w:gridCol w:w="1235"/>
      </w:tblGrid>
      <w:tr w:rsidR="00ED56DA" w14:paraId="2499A755" w14:textId="77777777">
        <w:trPr>
          <w:tblHeader/>
          <w:jc w:val="center"/>
        </w:trPr>
        <w:tc>
          <w:tcPr>
            <w:tcW w:w="2027"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FB934B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Development Pad</w:t>
            </w:r>
          </w:p>
        </w:tc>
        <w:tc>
          <w:tcPr>
            <w:tcW w:w="254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F298098"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Proposed Land Use</w:t>
            </w:r>
          </w:p>
        </w:tc>
        <w:tc>
          <w:tcPr>
            <w:tcW w:w="210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6370EC6"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ITE Land Use Code</w:t>
            </w:r>
          </w:p>
        </w:tc>
        <w:tc>
          <w:tcPr>
            <w:tcW w:w="123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93EADA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Area (ft</w:t>
            </w:r>
            <w:r>
              <w:rPr>
                <w:rFonts w:ascii="Gentium Book Basic" w:eastAsia="Helvetica" w:hAnsi="Helvetica" w:cs="Helvetica"/>
                <w:color w:val="000000"/>
                <w:sz w:val="22"/>
                <w:szCs w:val="22"/>
                <w:vertAlign w:val="superscript"/>
              </w:rPr>
              <w:t>2</w:t>
            </w:r>
            <w:r>
              <w:rPr>
                <w:rFonts w:ascii="Gentium Book Basic" w:eastAsia="Helvetica" w:hAnsi="Helvetica" w:cs="Helvetica"/>
                <w:color w:val="000000"/>
                <w:sz w:val="22"/>
                <w:szCs w:val="22"/>
              </w:rPr>
              <w:t>)</w:t>
            </w:r>
          </w:p>
        </w:tc>
      </w:tr>
      <w:tr w:rsidR="00ED56DA" w14:paraId="2338CA67" w14:textId="77777777">
        <w:trPr>
          <w:jc w:val="center"/>
        </w:trPr>
        <w:tc>
          <w:tcPr>
            <w:tcW w:w="2027"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5276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w:t>
            </w:r>
          </w:p>
        </w:tc>
        <w:tc>
          <w:tcPr>
            <w:tcW w:w="254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60EEA"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Sit-Down Restaurant</w:t>
            </w:r>
          </w:p>
        </w:tc>
        <w:tc>
          <w:tcPr>
            <w:tcW w:w="210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6CEB8"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932</w:t>
            </w:r>
          </w:p>
        </w:tc>
        <w:tc>
          <w:tcPr>
            <w:tcW w:w="123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54D06"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8,000</w:t>
            </w:r>
          </w:p>
        </w:tc>
      </w:tr>
      <w:tr w:rsidR="00ED56DA" w14:paraId="43D18CEE" w14:textId="77777777">
        <w:trPr>
          <w:jc w:val="center"/>
        </w:trPr>
        <w:tc>
          <w:tcPr>
            <w:tcW w:w="20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9A87C"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w:t>
            </w:r>
          </w:p>
        </w:tc>
        <w:tc>
          <w:tcPr>
            <w:tcW w:w="25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81796E"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General Office Building</w:t>
            </w:r>
          </w:p>
        </w:tc>
        <w:tc>
          <w:tcPr>
            <w:tcW w:w="21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C6FBE"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710</w:t>
            </w:r>
          </w:p>
        </w:tc>
        <w:tc>
          <w:tcPr>
            <w:tcW w:w="12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78C6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18,000</w:t>
            </w:r>
          </w:p>
        </w:tc>
      </w:tr>
      <w:tr w:rsidR="00ED56DA" w14:paraId="1B079677" w14:textId="77777777">
        <w:trPr>
          <w:jc w:val="center"/>
        </w:trPr>
        <w:tc>
          <w:tcPr>
            <w:tcW w:w="202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9184D91"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w:t>
            </w:r>
          </w:p>
        </w:tc>
        <w:tc>
          <w:tcPr>
            <w:tcW w:w="254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4649BF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Hardware/Paint Store</w:t>
            </w:r>
          </w:p>
        </w:tc>
        <w:tc>
          <w:tcPr>
            <w:tcW w:w="210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2C099AA"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816</w:t>
            </w:r>
          </w:p>
        </w:tc>
        <w:tc>
          <w:tcPr>
            <w:tcW w:w="123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1D3F269"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18,000</w:t>
            </w:r>
          </w:p>
        </w:tc>
      </w:tr>
    </w:tbl>
    <w:p w14:paraId="29909028" w14:textId="77777777" w:rsidR="003D6E2A" w:rsidRDefault="003D6E2A" w:rsidP="003D6E2A">
      <w:pPr>
        <w:pStyle w:val="Heading2"/>
      </w:pPr>
      <w:bookmarkStart w:id="15" w:name="_Toc127914494"/>
      <w:r>
        <w:t>Site Plan</w:t>
      </w:r>
      <w:bookmarkEnd w:id="15"/>
    </w:p>
    <w:p w14:paraId="49FDD2E6" w14:textId="29F716C4" w:rsidR="003D6E2A" w:rsidRDefault="00000000" w:rsidP="003D6E2A">
      <w:pPr>
        <w:pStyle w:val="BodyText"/>
      </w:pPr>
      <w:hyperlink w:anchor="fig-siteplan">
        <w:r w:rsidR="003D6E2A">
          <w:rPr>
            <w:rStyle w:val="Hyperlink"/>
          </w:rPr>
          <w:t>Figure 2.3</w:t>
        </w:r>
      </w:hyperlink>
      <w:r w:rsidR="003D6E2A">
        <w:t xml:space="preserve"> shows a site plan for the proposed development. Note that Pad C is not included in this analysis, as it has already been developed. This site map is still </w:t>
      </w:r>
      <w:proofErr w:type="gramStart"/>
      <w:r w:rsidR="003D6E2A">
        <w:t>preliminary, and</w:t>
      </w:r>
      <w:proofErr w:type="gramEnd"/>
      <w:r w:rsidR="003D6E2A">
        <w:t xml:space="preserve"> will be updated in a future draft of this report.</w:t>
      </w:r>
    </w:p>
    <w:tbl>
      <w:tblPr>
        <w:tblStyle w:val="Table"/>
        <w:tblW w:w="5000" w:type="pct"/>
        <w:tblLook w:val="0000" w:firstRow="0" w:lastRow="0" w:firstColumn="0" w:lastColumn="0" w:noHBand="0" w:noVBand="0"/>
      </w:tblPr>
      <w:tblGrid>
        <w:gridCol w:w="9360"/>
      </w:tblGrid>
      <w:tr w:rsidR="00ED56DA" w14:paraId="17EE9222" w14:textId="77777777">
        <w:tc>
          <w:tcPr>
            <w:tcW w:w="0" w:type="auto"/>
          </w:tcPr>
          <w:p w14:paraId="3BBD2CEF" w14:textId="77777777" w:rsidR="00ED56DA" w:rsidRDefault="00000000">
            <w:pPr>
              <w:pStyle w:val="Figure"/>
            </w:pPr>
            <w:bookmarkStart w:id="16" w:name="fig-zoningmap"/>
            <w:commentRangeStart w:id="17"/>
            <w:r>
              <w:rPr>
                <w:noProof/>
              </w:rPr>
              <w:lastRenderedPageBreak/>
              <w:drawing>
                <wp:inline distT="0" distB="0" distL="0" distR="0" wp14:anchorId="0BAB2C7C" wp14:editId="34A37581">
                  <wp:extent cx="5826878" cy="6663350"/>
                  <wp:effectExtent l="0" t="0" r="2540" b="4445"/>
                  <wp:docPr id="44" name="Picture"/>
                  <wp:cNvGraphicFramePr/>
                  <a:graphic xmlns:a="http://schemas.openxmlformats.org/drawingml/2006/main">
                    <a:graphicData uri="http://schemas.openxmlformats.org/drawingml/2006/picture">
                      <pic:pic xmlns:pic="http://schemas.openxmlformats.org/drawingml/2006/picture">
                        <pic:nvPicPr>
                          <pic:cNvPr id="45" name="Picture" descr="qmd/../images/zoning_map.png"/>
                          <pic:cNvPicPr>
                            <a:picLocks noChangeAspect="1" noChangeArrowheads="1"/>
                          </pic:cNvPicPr>
                        </pic:nvPicPr>
                        <pic:blipFill>
                          <a:blip r:embed="rId13"/>
                          <a:stretch>
                            <a:fillRect/>
                          </a:stretch>
                        </pic:blipFill>
                        <pic:spPr bwMode="auto">
                          <a:xfrm>
                            <a:off x="0" y="0"/>
                            <a:ext cx="5895256" cy="6741543"/>
                          </a:xfrm>
                          <a:prstGeom prst="rect">
                            <a:avLst/>
                          </a:prstGeom>
                          <a:noFill/>
                          <a:ln w="9525">
                            <a:noFill/>
                            <a:headEnd/>
                            <a:tailEnd/>
                          </a:ln>
                        </pic:spPr>
                      </pic:pic>
                    </a:graphicData>
                  </a:graphic>
                </wp:inline>
              </w:drawing>
            </w:r>
            <w:commentRangeEnd w:id="17"/>
            <w:r w:rsidR="00380490">
              <w:rPr>
                <w:rStyle w:val="CommentReference"/>
              </w:rPr>
              <w:commentReference w:id="17"/>
            </w:r>
          </w:p>
          <w:p w14:paraId="6371985A" w14:textId="77777777" w:rsidR="00ED56DA" w:rsidRDefault="00000000">
            <w:pPr>
              <w:pStyle w:val="ImageCaption"/>
              <w:spacing w:before="200"/>
              <w:jc w:val="left"/>
            </w:pPr>
            <w:r>
              <w:t>Figure 2.2: Provo zoning map, cropped to vicinity of the site.</w:t>
            </w:r>
          </w:p>
        </w:tc>
        <w:bookmarkEnd w:id="16"/>
      </w:tr>
    </w:tbl>
    <w:p w14:paraId="326B1603" w14:textId="790FE5BF" w:rsidR="00ED56DA" w:rsidRDefault="00ED56DA">
      <w:pPr>
        <w:pStyle w:val="FirstParagraph"/>
      </w:pPr>
      <w:bookmarkStart w:id="18" w:name="site-plan"/>
      <w:bookmarkEnd w:id="13"/>
    </w:p>
    <w:tbl>
      <w:tblPr>
        <w:tblStyle w:val="Table"/>
        <w:tblW w:w="5000" w:type="pct"/>
        <w:tblLook w:val="0000" w:firstRow="0" w:lastRow="0" w:firstColumn="0" w:lastColumn="0" w:noHBand="0" w:noVBand="0"/>
      </w:tblPr>
      <w:tblGrid>
        <w:gridCol w:w="9360"/>
      </w:tblGrid>
      <w:tr w:rsidR="00ED56DA" w14:paraId="22FF4B0A" w14:textId="77777777">
        <w:tc>
          <w:tcPr>
            <w:tcW w:w="0" w:type="auto"/>
          </w:tcPr>
          <w:p w14:paraId="51382D42" w14:textId="77777777" w:rsidR="00ED56DA" w:rsidRDefault="00000000">
            <w:pPr>
              <w:pStyle w:val="Figure"/>
            </w:pPr>
            <w:bookmarkStart w:id="19" w:name="fig-siteplan"/>
            <w:r>
              <w:rPr>
                <w:noProof/>
              </w:rPr>
              <w:lastRenderedPageBreak/>
              <w:drawing>
                <wp:inline distT="0" distB="0" distL="0" distR="0" wp14:anchorId="76FE5B20" wp14:editId="6BB0D145">
                  <wp:extent cx="5393387" cy="7659232"/>
                  <wp:effectExtent l="0" t="0" r="4445" b="0"/>
                  <wp:docPr id="49" name="Picture"/>
                  <wp:cNvGraphicFramePr/>
                  <a:graphic xmlns:a="http://schemas.openxmlformats.org/drawingml/2006/main">
                    <a:graphicData uri="http://schemas.openxmlformats.org/drawingml/2006/picture">
                      <pic:pic xmlns:pic="http://schemas.openxmlformats.org/drawingml/2006/picture">
                        <pic:nvPicPr>
                          <pic:cNvPr id="50" name="Picture" descr="qmd/../images/site_plan_prelim.png"/>
                          <pic:cNvPicPr>
                            <a:picLocks noChangeAspect="1" noChangeArrowheads="1"/>
                          </pic:cNvPicPr>
                        </pic:nvPicPr>
                        <pic:blipFill>
                          <a:blip r:embed="rId14"/>
                          <a:stretch>
                            <a:fillRect/>
                          </a:stretch>
                        </pic:blipFill>
                        <pic:spPr bwMode="auto">
                          <a:xfrm>
                            <a:off x="0" y="0"/>
                            <a:ext cx="5428705" cy="7709388"/>
                          </a:xfrm>
                          <a:prstGeom prst="rect">
                            <a:avLst/>
                          </a:prstGeom>
                          <a:noFill/>
                          <a:ln w="9525">
                            <a:noFill/>
                            <a:headEnd/>
                            <a:tailEnd/>
                          </a:ln>
                        </pic:spPr>
                      </pic:pic>
                    </a:graphicData>
                  </a:graphic>
                </wp:inline>
              </w:drawing>
            </w:r>
          </w:p>
          <w:p w14:paraId="732D1158" w14:textId="77777777" w:rsidR="00ED56DA" w:rsidRDefault="00000000">
            <w:pPr>
              <w:pStyle w:val="ImageCaption"/>
              <w:spacing w:before="200"/>
              <w:jc w:val="left"/>
            </w:pPr>
            <w:r>
              <w:t>Figure 2.3: Site plan for proposed Dream Town development.</w:t>
            </w:r>
          </w:p>
        </w:tc>
        <w:bookmarkEnd w:id="19"/>
      </w:tr>
    </w:tbl>
    <w:p w14:paraId="36EE9207" w14:textId="77777777" w:rsidR="00ED56DA" w:rsidRDefault="00000000">
      <w:pPr>
        <w:pStyle w:val="Heading1"/>
      </w:pPr>
      <w:bookmarkStart w:id="20" w:name="_Toc127914495"/>
      <w:bookmarkStart w:id="21" w:name="study-area-conditions"/>
      <w:bookmarkEnd w:id="7"/>
      <w:bookmarkEnd w:id="18"/>
      <w:r>
        <w:lastRenderedPageBreak/>
        <w:t>3. Study Area Conditions</w:t>
      </w:r>
      <w:bookmarkEnd w:id="20"/>
    </w:p>
    <w:p w14:paraId="7964F6BF" w14:textId="77777777" w:rsidR="00ED56DA" w:rsidRDefault="00000000">
      <w:pPr>
        <w:pStyle w:val="FirstParagraph"/>
      </w:pPr>
      <w:r>
        <w:t xml:space="preserve">The study area for this analysis includes the streets adjacent to the site as well as their intersections. These streets are 1200 South on the north, University Ave. (US-189) on the east, Towne Centre Blvd. on the west, and Towne Centre Dr. on the south. Note that there is existing development between Dream Town and Towne Centre Dr. All of the intersections in the TIA are signalized with the exception of the Town Centre Blvd. / 1200 South intersection, which is stop-controlled. This is shown in </w:t>
      </w:r>
      <w:commentRangeStart w:id="22"/>
      <w:r>
        <w:fldChar w:fldCharType="begin"/>
      </w:r>
      <w:r>
        <w:instrText>HYPERLINK \l "fig-intersections" \h</w:instrText>
      </w:r>
      <w:r>
        <w:fldChar w:fldCharType="separate"/>
      </w:r>
      <w:r>
        <w:rPr>
          <w:rStyle w:val="Hyperlink"/>
        </w:rPr>
        <w:t>Figure 3.1</w:t>
      </w:r>
      <w:r>
        <w:rPr>
          <w:rStyle w:val="Hyperlink"/>
        </w:rPr>
        <w:fldChar w:fldCharType="end"/>
      </w:r>
      <w:r>
        <w:t>.</w:t>
      </w:r>
      <w:commentRangeEnd w:id="22"/>
      <w:r w:rsidR="00380490">
        <w:rPr>
          <w:rStyle w:val="CommentReference"/>
          <w:rFonts w:asciiTheme="minorHAnsi" w:hAnsiTheme="minorHAnsi" w:cstheme="minorBidi"/>
        </w:rPr>
        <w:commentReference w:id="22"/>
      </w:r>
    </w:p>
    <w:tbl>
      <w:tblPr>
        <w:tblStyle w:val="Table"/>
        <w:tblW w:w="5000" w:type="pct"/>
        <w:tblLook w:val="0000" w:firstRow="0" w:lastRow="0" w:firstColumn="0" w:lastColumn="0" w:noHBand="0" w:noVBand="0"/>
      </w:tblPr>
      <w:tblGrid>
        <w:gridCol w:w="9360"/>
      </w:tblGrid>
      <w:tr w:rsidR="00ED56DA" w14:paraId="6211FE9E" w14:textId="77777777">
        <w:tc>
          <w:tcPr>
            <w:tcW w:w="0" w:type="auto"/>
          </w:tcPr>
          <w:p w14:paraId="315B0648" w14:textId="77777777" w:rsidR="00ED56DA" w:rsidRDefault="00000000" w:rsidP="0037299F">
            <w:pPr>
              <w:pStyle w:val="Figure"/>
            </w:pPr>
            <w:bookmarkStart w:id="23" w:name="fig-intersections"/>
            <w:r>
              <w:rPr>
                <w:noProof/>
              </w:rPr>
              <w:lastRenderedPageBreak/>
              <w:drawing>
                <wp:inline distT="0" distB="0" distL="0" distR="0" wp14:anchorId="2E8D6114" wp14:editId="1259ED47">
                  <wp:extent cx="5998270" cy="4725909"/>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56" name="Picture" descr="qmd/../images/reference/site_intersections.png"/>
                          <pic:cNvPicPr>
                            <a:picLocks noChangeAspect="1" noChangeArrowheads="1"/>
                          </pic:cNvPicPr>
                        </pic:nvPicPr>
                        <pic:blipFill>
                          <a:blip r:embed="rId15"/>
                          <a:stretch>
                            <a:fillRect/>
                          </a:stretch>
                        </pic:blipFill>
                        <pic:spPr bwMode="auto">
                          <a:xfrm>
                            <a:off x="0" y="0"/>
                            <a:ext cx="6098740" cy="4805067"/>
                          </a:xfrm>
                          <a:prstGeom prst="rect">
                            <a:avLst/>
                          </a:prstGeom>
                          <a:noFill/>
                          <a:ln w="9525">
                            <a:noFill/>
                            <a:headEnd/>
                            <a:tailEnd/>
                          </a:ln>
                        </pic:spPr>
                      </pic:pic>
                    </a:graphicData>
                  </a:graphic>
                </wp:inline>
              </w:drawing>
            </w:r>
          </w:p>
          <w:p w14:paraId="0C0CCC9B" w14:textId="77777777" w:rsidR="00ED56DA" w:rsidRDefault="00000000">
            <w:pPr>
              <w:pStyle w:val="ImageCaption"/>
              <w:spacing w:before="200"/>
              <w:jc w:val="left"/>
            </w:pPr>
            <w:r>
              <w:t>Figure 3.1: Map of basic intersection characteristics in TIA area.</w:t>
            </w:r>
          </w:p>
        </w:tc>
        <w:bookmarkEnd w:id="23"/>
      </w:tr>
    </w:tbl>
    <w:p w14:paraId="605DC8A0" w14:textId="77777777" w:rsidR="0037299F" w:rsidRDefault="0037299F">
      <w:pPr>
        <w:pStyle w:val="TableCaption"/>
        <w:rPr>
          <w:b/>
        </w:rPr>
      </w:pPr>
      <w:bookmarkStart w:id="24" w:name="street-conditions"/>
    </w:p>
    <w:p w14:paraId="0F452C5A" w14:textId="77777777" w:rsidR="0037299F" w:rsidRDefault="0037299F">
      <w:pPr>
        <w:rPr>
          <w:rFonts w:ascii="Alte Haas Grotesk" w:hAnsi="Alte Haas Grotesk"/>
          <w:b/>
          <w:i/>
          <w:color w:val="595959" w:themeColor="text1" w:themeTint="A6"/>
          <w:sz w:val="20"/>
        </w:rPr>
      </w:pPr>
      <w:r>
        <w:rPr>
          <w:b/>
        </w:rPr>
        <w:br w:type="page"/>
      </w:r>
    </w:p>
    <w:p w14:paraId="6BC32C78" w14:textId="77777777" w:rsidR="0037299F" w:rsidRDefault="0037299F" w:rsidP="0037299F">
      <w:pPr>
        <w:pStyle w:val="Heading2"/>
      </w:pPr>
      <w:bookmarkStart w:id="25" w:name="_Toc127914496"/>
      <w:r>
        <w:lastRenderedPageBreak/>
        <w:t>Street Conditions</w:t>
      </w:r>
      <w:bookmarkEnd w:id="25"/>
    </w:p>
    <w:p w14:paraId="398DE524" w14:textId="77777777" w:rsidR="0037299F" w:rsidRDefault="0037299F" w:rsidP="0037299F">
      <w:pPr>
        <w:pStyle w:val="FirstParagraph"/>
      </w:pPr>
      <w:r>
        <w:t xml:space="preserve">Detailed information on each street in the study area is provided in the following sections. This information is also summarized in </w:t>
      </w:r>
      <w:r w:rsidRPr="003D6E2A">
        <w:t>Table 2</w:t>
      </w:r>
      <w:r>
        <w:t>.</w:t>
      </w:r>
    </w:p>
    <w:p w14:paraId="696CC650" w14:textId="08E689E8" w:rsidR="00ED56DA" w:rsidRDefault="00000000">
      <w:pPr>
        <w:pStyle w:val="TableCaption"/>
      </w:pPr>
      <w:r>
        <w:rPr>
          <w:b/>
        </w:rPr>
        <w:t xml:space="preserve">Table </w:t>
      </w:r>
      <w:bookmarkStart w:id="26" w:name="tbl-streetconfig"/>
      <w:r>
        <w:rPr>
          <w:b/>
        </w:rPr>
        <w:fldChar w:fldCharType="begin"/>
      </w:r>
      <w:r>
        <w:rPr>
          <w:b/>
        </w:rPr>
        <w:instrText>SEQ tab \* Arabic</w:instrText>
      </w:r>
      <w:r>
        <w:rPr>
          <w:b/>
        </w:rPr>
        <w:fldChar w:fldCharType="separate"/>
      </w:r>
      <w:r w:rsidR="003D6E2A">
        <w:rPr>
          <w:b/>
          <w:noProof/>
        </w:rPr>
        <w:t>2</w:t>
      </w:r>
      <w:r>
        <w:rPr>
          <w:b/>
        </w:rPr>
        <w:fldChar w:fldCharType="end"/>
      </w:r>
      <w:bookmarkEnd w:id="26"/>
      <w:r>
        <w:rPr>
          <w:b/>
        </w:rPr>
        <w:t xml:space="preserve">: </w:t>
      </w:r>
      <w:r>
        <w:t>Summary of Adjacent Street Configuration</w:t>
      </w:r>
    </w:p>
    <w:tbl>
      <w:tblPr>
        <w:tblW w:w="0" w:type="auto"/>
        <w:jc w:val="center"/>
        <w:tblLayout w:type="fixed"/>
        <w:tblLook w:val="0420" w:firstRow="1" w:lastRow="0" w:firstColumn="0" w:lastColumn="0" w:noHBand="0" w:noVBand="1"/>
      </w:tblPr>
      <w:tblGrid>
        <w:gridCol w:w="2669"/>
        <w:gridCol w:w="1273"/>
        <w:gridCol w:w="1080"/>
        <w:gridCol w:w="1080"/>
        <w:gridCol w:w="1499"/>
        <w:gridCol w:w="1357"/>
      </w:tblGrid>
      <w:tr w:rsidR="00ED56DA" w14:paraId="62C84B5C" w14:textId="77777777">
        <w:trPr>
          <w:tblHeader/>
          <w:jc w:val="center"/>
        </w:trPr>
        <w:tc>
          <w:tcPr>
            <w:tcW w:w="266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D00D0D2"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Road Name</w:t>
            </w:r>
          </w:p>
        </w:tc>
        <w:tc>
          <w:tcPr>
            <w:tcW w:w="127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357AF06"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Direction</w:t>
            </w:r>
          </w:p>
        </w:tc>
        <w:tc>
          <w:tcPr>
            <w:tcW w:w="108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5E275D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NB/EB</w:t>
            </w:r>
            <w:r>
              <w:rPr>
                <w:rFonts w:ascii="Gentium Book Basic" w:eastAsia="Helvetica" w:hAnsi="Helvetica" w:cs="Helvetica"/>
                <w:color w:val="000000"/>
                <w:sz w:val="22"/>
                <w:szCs w:val="22"/>
              </w:rPr>
              <w:br/>
              <w:t>Lanes</w:t>
            </w:r>
          </w:p>
        </w:tc>
        <w:tc>
          <w:tcPr>
            <w:tcW w:w="108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BD05C5A"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SB/WB</w:t>
            </w:r>
            <w:r>
              <w:rPr>
                <w:rFonts w:ascii="Gentium Book Basic" w:eastAsia="Helvetica" w:hAnsi="Helvetica" w:cs="Helvetica"/>
                <w:color w:val="000000"/>
                <w:sz w:val="22"/>
                <w:szCs w:val="22"/>
              </w:rPr>
              <w:br/>
              <w:t>Lanes</w:t>
            </w:r>
          </w:p>
        </w:tc>
        <w:tc>
          <w:tcPr>
            <w:tcW w:w="149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373C3F5"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Speed Limit</w:t>
            </w:r>
            <w:r>
              <w:rPr>
                <w:rFonts w:ascii="Gentium Book Basic" w:eastAsia="Helvetica" w:hAnsi="Helvetica" w:cs="Helvetica"/>
                <w:color w:val="000000"/>
                <w:sz w:val="22"/>
                <w:szCs w:val="22"/>
              </w:rPr>
              <w:br/>
              <w:t>(mph)</w:t>
            </w:r>
          </w:p>
        </w:tc>
        <w:tc>
          <w:tcPr>
            <w:tcW w:w="1357"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B3170F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Meridian/</w:t>
            </w:r>
            <w:r>
              <w:rPr>
                <w:rFonts w:ascii="Gentium Book Basic" w:eastAsia="Helvetica" w:hAnsi="Helvetica" w:cs="Helvetica"/>
                <w:color w:val="000000"/>
                <w:sz w:val="22"/>
                <w:szCs w:val="22"/>
              </w:rPr>
              <w:br/>
              <w:t>TWLTL</w:t>
            </w:r>
            <w:r>
              <w:rPr>
                <w:rFonts w:ascii="Gentium Book Basic" w:eastAsia="Helvetica" w:hAnsi="Helvetica" w:cs="Helvetica"/>
                <w:color w:val="000000"/>
                <w:sz w:val="22"/>
                <w:szCs w:val="22"/>
                <w:vertAlign w:val="superscript"/>
              </w:rPr>
              <w:t>1</w:t>
            </w:r>
          </w:p>
        </w:tc>
      </w:tr>
      <w:tr w:rsidR="00ED56DA" w14:paraId="6618D69A" w14:textId="77777777">
        <w:trPr>
          <w:jc w:val="center"/>
        </w:trPr>
        <w:tc>
          <w:tcPr>
            <w:tcW w:w="266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00421"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1200 South</w:t>
            </w:r>
          </w:p>
        </w:tc>
        <w:tc>
          <w:tcPr>
            <w:tcW w:w="1273"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B3B8E"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E/W</w:t>
            </w:r>
          </w:p>
        </w:tc>
        <w:tc>
          <w:tcPr>
            <w:tcW w:w="108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8A10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08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79A8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49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213F30"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w:t>
            </w:r>
          </w:p>
        </w:tc>
        <w:tc>
          <w:tcPr>
            <w:tcW w:w="1357"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1C2B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Median</w:t>
            </w:r>
          </w:p>
        </w:tc>
      </w:tr>
      <w:tr w:rsidR="00ED56DA" w14:paraId="6FD5BE28" w14:textId="77777777">
        <w:trPr>
          <w:jc w:val="center"/>
        </w:trPr>
        <w:tc>
          <w:tcPr>
            <w:tcW w:w="266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DD225"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University Ave. (US-189)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3CD79"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E9AB5"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52066C"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w:t>
            </w:r>
          </w:p>
        </w:tc>
        <w:tc>
          <w:tcPr>
            <w:tcW w:w="14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D0998"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35</w:t>
            </w:r>
          </w:p>
        </w:tc>
        <w:tc>
          <w:tcPr>
            <w:tcW w:w="13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5D414"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TWLTL</w:t>
            </w:r>
          </w:p>
        </w:tc>
      </w:tr>
      <w:tr w:rsidR="00ED56DA" w14:paraId="1CF6A687" w14:textId="77777777">
        <w:trPr>
          <w:jc w:val="center"/>
        </w:trPr>
        <w:tc>
          <w:tcPr>
            <w:tcW w:w="266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CFBE4"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Towne Centre Blvd.</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8414E"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E2155"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1851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4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AC44BC"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25</w:t>
            </w:r>
          </w:p>
        </w:tc>
        <w:tc>
          <w:tcPr>
            <w:tcW w:w="13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D5B7B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TWLTL</w:t>
            </w:r>
          </w:p>
        </w:tc>
      </w:tr>
      <w:tr w:rsidR="00ED56DA" w14:paraId="249D76D7" w14:textId="77777777">
        <w:trPr>
          <w:jc w:val="center"/>
        </w:trPr>
        <w:tc>
          <w:tcPr>
            <w:tcW w:w="266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D5F4CD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Towne Centre Dr.</w:t>
            </w:r>
          </w:p>
        </w:tc>
        <w:tc>
          <w:tcPr>
            <w:tcW w:w="127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C142FCC"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E/W</w:t>
            </w:r>
          </w:p>
        </w:tc>
        <w:tc>
          <w:tcPr>
            <w:tcW w:w="108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D7A6E76"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08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CEC9E66"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49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C85A0DE"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30</w:t>
            </w:r>
          </w:p>
        </w:tc>
        <w:tc>
          <w:tcPr>
            <w:tcW w:w="135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D79617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Median</w:t>
            </w:r>
          </w:p>
        </w:tc>
      </w:tr>
      <w:tr w:rsidR="00ED56DA" w14:paraId="30273E84" w14:textId="77777777">
        <w:trPr>
          <w:jc w:val="center"/>
        </w:trPr>
        <w:tc>
          <w:tcPr>
            <w:tcW w:w="8958" w:type="dxa"/>
            <w:gridSpan w:val="6"/>
            <w:tcBorders>
              <w:top w:val="single" w:sz="16" w:space="0" w:color="666666"/>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47E4D0B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vertAlign w:val="superscript"/>
              </w:rPr>
              <w:t>1</w:t>
            </w:r>
            <w:r>
              <w:rPr>
                <w:rFonts w:ascii="Gentium Book Basic" w:eastAsia="Helvetica" w:hAnsi="Helvetica" w:cs="Helvetica"/>
                <w:color w:val="000000"/>
                <w:sz w:val="22"/>
                <w:szCs w:val="22"/>
              </w:rPr>
              <w:t>Two-way--left-turn lane</w:t>
            </w:r>
          </w:p>
        </w:tc>
      </w:tr>
    </w:tbl>
    <w:p w14:paraId="6C961F79" w14:textId="77777777" w:rsidR="00ED56DA" w:rsidRDefault="00000000">
      <w:pPr>
        <w:pStyle w:val="Heading6"/>
      </w:pPr>
      <w:bookmarkStart w:id="27" w:name="south"/>
      <w:r>
        <w:t>1200 South</w:t>
      </w:r>
    </w:p>
    <w:p w14:paraId="564256C6" w14:textId="1F9E868D" w:rsidR="00ED56DA" w:rsidRDefault="00000000">
      <w:pPr>
        <w:pStyle w:val="FirstParagraph"/>
      </w:pPr>
      <w:r>
        <w:t xml:space="preserve">1200 South is an east-west (E/W) local road which, at least in the vicinity of the study area, exists only to offer a connection between Towne Centre </w:t>
      </w:r>
      <w:del w:id="28" w:author="Grant Schultz" w:date="2023-02-27T18:08:00Z">
        <w:r w:rsidDel="00380490">
          <w:delText>Bvld</w:delText>
        </w:r>
      </w:del>
      <w:ins w:id="29" w:author="Grant Schultz" w:date="2023-02-27T18:08:00Z">
        <w:r w:rsidR="00380490">
          <w:t>Blvd</w:t>
        </w:r>
      </w:ins>
      <w:r>
        <w:t>. and University Ave. It runs about 350 feet along the north edge of the proposed Dream Town, and has 3 eastbound (EB) lanes and 2 westbound (WB) lanes. The 2 WB lanes offer a left- and right-turning movement, respectively (onto Towne Centre Blvd.), and there is no through movement since 1200 South and Towne Centre Bvld. form a T-intersection. The 3 EB lanes offer a left, through, and right-turn movement, either onto University Ave. for the turning movements or into a parking lot for the through movement. There is no posted speed limit, and a raised median prevents left turns onto or off of this road.</w:t>
      </w:r>
    </w:p>
    <w:p w14:paraId="4A07C079" w14:textId="77777777" w:rsidR="00ED56DA" w:rsidRDefault="00000000">
      <w:pPr>
        <w:pStyle w:val="Heading6"/>
      </w:pPr>
      <w:bookmarkStart w:id="30" w:name="university-avenue-us-189"/>
      <w:bookmarkEnd w:id="27"/>
      <w:r>
        <w:t>University Avenue (US-189)</w:t>
      </w:r>
    </w:p>
    <w:p w14:paraId="266FB3EE" w14:textId="77777777" w:rsidR="00ED56DA" w:rsidRDefault="00000000">
      <w:pPr>
        <w:pStyle w:val="FirstParagraph"/>
      </w:pPr>
      <w:r>
        <w:t xml:space="preserve">University Ave. is also designated as US-189, and is a minor arterial running north-south (N/S) through Provo (Utah Department of Transportation 2023a). It is assigned an access category of 5, which is described as “Regional priority—urban importance” (Utah Department of Transportation 2023b). University Ave. connects with I-15 roughly 3000 feet south of the study area and has connections to many commercial developments on either side of the road. There </w:t>
      </w:r>
      <w:r>
        <w:lastRenderedPageBreak/>
        <w:t>are 3 through lanes in both directions in the study area, with 2 additional left- and 1 additional right-turn lanes/bays in both directions at the Towne Centre Dr. intersection and 1 additional left- and right-turn lane/bay each in both directions at the 1200 South intersection. The posted speed limit is 35 mph, and there is a two-way–left-turn lane (TWLTL) on this road for the length of the study area. There is also a 10-foot shoulder on the west side of the road, and there are sidewalks on both sides, though the sidewalk on the east is separated from the road by a grassy curb strip, and the sidewalk on the west is not.</w:t>
      </w:r>
    </w:p>
    <w:p w14:paraId="2656805D" w14:textId="77777777" w:rsidR="00ED56DA" w:rsidRDefault="00000000">
      <w:pPr>
        <w:pStyle w:val="Heading6"/>
      </w:pPr>
      <w:bookmarkStart w:id="31" w:name="towne-centre-boulevard"/>
      <w:bookmarkEnd w:id="30"/>
      <w:r>
        <w:t>Towne Centre Boulevard</w:t>
      </w:r>
    </w:p>
    <w:p w14:paraId="5F872D86" w14:textId="77777777" w:rsidR="00ED56DA" w:rsidRDefault="00000000">
      <w:pPr>
        <w:pStyle w:val="FirstParagraph"/>
      </w:pPr>
      <w:r>
        <w:t>Towne Centre Blvd. is a local street that circumnavigates the Provo Towne Centre mall. Within the study area this road runs N/S, and has 1 northbound (NB) and 2 southbound (SB) through lanes. A TWLTL runs the length of this road, though it is broken up by a bus stop located in the center of the road near the southern end of Dream Town. This bus stop serves the UVX/830X route, which is a BRT route running from the Towne Centre mall to Utah Valley University (Utah Department of Transportation n.d.). The TWLTL becomes two SB left turn bays at the Towne Centre Dr. intersection, and there is a NB free-flow right-turn bay at the same. This road has a posted speed limit of 25 mph.</w:t>
      </w:r>
    </w:p>
    <w:p w14:paraId="5FEA614B" w14:textId="77777777" w:rsidR="00ED56DA" w:rsidRDefault="00000000">
      <w:pPr>
        <w:pStyle w:val="Heading6"/>
      </w:pPr>
      <w:bookmarkStart w:id="32" w:name="towne-centre-drive"/>
      <w:bookmarkEnd w:id="31"/>
      <w:r>
        <w:t>Towne Centre Drive</w:t>
      </w:r>
    </w:p>
    <w:p w14:paraId="3DA35E80" w14:textId="77777777" w:rsidR="00ED56DA" w:rsidRDefault="00000000">
      <w:pPr>
        <w:pStyle w:val="FirstParagraph"/>
      </w:pPr>
      <w:r>
        <w:t>Towne Centre Dr. is an E/W road that runs between Towne Centre Blvd. and University Ave., and becomes East Bay Blvd. east of University Ave. There is a posted speed limit of 30 mph, and there is a raised median between Towne Centre Blvd. and University Ave., though the median breaks about midway, allowing a WB left turn to access the development to the south. There are 2 left- and 1 right-turn bays at the University Ave. intersection in both directions, and 2 left-turn lanes and a right-turn free-flow lane at the Towne Centre Blvd. intersection.</w:t>
      </w:r>
    </w:p>
    <w:p w14:paraId="3F6D2FB0" w14:textId="77777777" w:rsidR="00ED56DA" w:rsidRDefault="00000000">
      <w:pPr>
        <w:pStyle w:val="Heading3"/>
      </w:pPr>
      <w:bookmarkStart w:id="33" w:name="additional-information"/>
      <w:bookmarkEnd w:id="32"/>
      <w:r>
        <w:t>Additional Information</w:t>
      </w:r>
    </w:p>
    <w:p w14:paraId="5ACB4EF3" w14:textId="77777777" w:rsidR="00ED56DA" w:rsidRDefault="00000000">
      <w:pPr>
        <w:pStyle w:val="FirstParagraph"/>
      </w:pPr>
      <w:r>
        <w:t xml:space="preserve">There are several bus stops in the study area, as shown in </w:t>
      </w:r>
      <w:hyperlink w:anchor="fig-busmap">
        <w:r>
          <w:rPr>
            <w:rStyle w:val="Hyperlink"/>
          </w:rPr>
          <w:t>Figure 3.2</w:t>
        </w:r>
      </w:hyperlink>
      <w:r>
        <w:t>. Towne Centre Blvd. is elevated relative to Dream Town, but there is a staircase next to the bus stop that allows for pedestrian access.</w:t>
      </w:r>
    </w:p>
    <w:tbl>
      <w:tblPr>
        <w:tblStyle w:val="Table"/>
        <w:tblW w:w="5000" w:type="pct"/>
        <w:tblLook w:val="0000" w:firstRow="0" w:lastRow="0" w:firstColumn="0" w:lastColumn="0" w:noHBand="0" w:noVBand="0"/>
      </w:tblPr>
      <w:tblGrid>
        <w:gridCol w:w="9360"/>
      </w:tblGrid>
      <w:tr w:rsidR="00ED56DA" w14:paraId="6BCB495D" w14:textId="77777777">
        <w:tc>
          <w:tcPr>
            <w:tcW w:w="0" w:type="auto"/>
          </w:tcPr>
          <w:p w14:paraId="44A09C37" w14:textId="77777777" w:rsidR="00ED56DA" w:rsidRDefault="00000000">
            <w:pPr>
              <w:pStyle w:val="Figure"/>
            </w:pPr>
            <w:bookmarkStart w:id="34" w:name="fig-busmap"/>
            <w:r>
              <w:rPr>
                <w:noProof/>
              </w:rPr>
              <w:lastRenderedPageBreak/>
              <w:drawing>
                <wp:inline distT="0" distB="0" distL="0" distR="0" wp14:anchorId="1300A584" wp14:editId="77F035DB">
                  <wp:extent cx="5133315" cy="404443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64" name="Picture" descr="qmd/../images/reference/site_bus.png"/>
                          <pic:cNvPicPr>
                            <a:picLocks noChangeAspect="1" noChangeArrowheads="1"/>
                          </pic:cNvPicPr>
                        </pic:nvPicPr>
                        <pic:blipFill>
                          <a:blip r:embed="rId16"/>
                          <a:stretch>
                            <a:fillRect/>
                          </a:stretch>
                        </pic:blipFill>
                        <pic:spPr bwMode="auto">
                          <a:xfrm>
                            <a:off x="0" y="0"/>
                            <a:ext cx="5164184" cy="4068751"/>
                          </a:xfrm>
                          <a:prstGeom prst="rect">
                            <a:avLst/>
                          </a:prstGeom>
                          <a:noFill/>
                          <a:ln w="9525">
                            <a:noFill/>
                            <a:headEnd/>
                            <a:tailEnd/>
                          </a:ln>
                        </pic:spPr>
                      </pic:pic>
                    </a:graphicData>
                  </a:graphic>
                </wp:inline>
              </w:drawing>
            </w:r>
          </w:p>
          <w:p w14:paraId="6095BEF3" w14:textId="77777777" w:rsidR="00ED56DA" w:rsidRDefault="00000000">
            <w:pPr>
              <w:pStyle w:val="ImageCaption"/>
              <w:spacing w:before="200"/>
              <w:jc w:val="left"/>
            </w:pPr>
            <w:r>
              <w:t>Figure 3.2: Map of bus stops on the studied streets.</w:t>
            </w:r>
          </w:p>
        </w:tc>
        <w:bookmarkEnd w:id="34"/>
      </w:tr>
    </w:tbl>
    <w:p w14:paraId="70CA73DC" w14:textId="77777777" w:rsidR="00ED56DA" w:rsidRDefault="00000000">
      <w:pPr>
        <w:pStyle w:val="Heading2"/>
      </w:pPr>
      <w:bookmarkStart w:id="35" w:name="_Toc127914497"/>
      <w:bookmarkStart w:id="36" w:name="adjacent-land-uses"/>
      <w:bookmarkEnd w:id="24"/>
      <w:bookmarkEnd w:id="33"/>
      <w:commentRangeStart w:id="37"/>
      <w:r>
        <w:t>Adjacent Land Uses</w:t>
      </w:r>
      <w:bookmarkEnd w:id="35"/>
      <w:commentRangeEnd w:id="37"/>
      <w:r w:rsidR="00380490">
        <w:rPr>
          <w:rStyle w:val="CommentReference"/>
          <w:rFonts w:asciiTheme="minorHAnsi" w:eastAsiaTheme="minorHAnsi" w:hAnsiTheme="minorHAnsi" w:cstheme="minorBidi"/>
          <w:b w:val="0"/>
          <w:bCs w:val="0"/>
          <w:smallCaps w:val="0"/>
          <w:color w:val="auto"/>
        </w:rPr>
        <w:commentReference w:id="37"/>
      </w:r>
    </w:p>
    <w:p w14:paraId="21CBC186" w14:textId="77777777" w:rsidR="00ED56DA" w:rsidRDefault="00000000">
      <w:pPr>
        <w:pStyle w:val="FirstParagraph"/>
      </w:pPr>
      <w:r>
        <w:t xml:space="preserve">As can be seen in </w:t>
      </w:r>
      <w:hyperlink w:anchor="fig-zoningmap">
        <w:r>
          <w:rPr>
            <w:rStyle w:val="Hyperlink"/>
          </w:rPr>
          <w:t>Figure 2.2</w:t>
        </w:r>
      </w:hyperlink>
      <w:r>
        <w:t>, much of the nearby land is in the same zoning category as Dream Town (SC3). This is borne out by the actual land use: there are several suburban commercial sites in this area. The most notable of these is the Provo Towne Centre mall to the east, but other locations include a Sam’s Club, several fast-food and sit-down restaurants, and multiple small hotels and gas stations.</w:t>
      </w:r>
    </w:p>
    <w:p w14:paraId="20CBFC3C" w14:textId="77777777" w:rsidR="00ED56DA" w:rsidRDefault="00000000">
      <w:pPr>
        <w:pStyle w:val="Heading2"/>
      </w:pPr>
      <w:bookmarkStart w:id="38" w:name="_Toc127914498"/>
      <w:bookmarkStart w:id="39" w:name="site-accessibility"/>
      <w:bookmarkEnd w:id="36"/>
      <w:r>
        <w:t>Site Accessibility</w:t>
      </w:r>
      <w:bookmarkEnd w:id="38"/>
    </w:p>
    <w:p w14:paraId="4C98595F" w14:textId="77777777" w:rsidR="00ED56DA" w:rsidRDefault="00000000">
      <w:pPr>
        <w:pStyle w:val="FirstParagraph"/>
      </w:pPr>
      <w:r>
        <w:t xml:space="preserve">University Ave. provides direct access to Dream Town from I-15, as well as from downtown Provo. This is the most major road with direct access to the site, but several other roads provide access as well. Towne Centre Blvd. has connections to a neighborhood northwest of the site, </w:t>
      </w:r>
      <w:r>
        <w:lastRenderedPageBreak/>
        <w:t>and East Bay Blvd. provides access to University Ave. near the site from southeast Provo, and has a connection to Springville via Lakeview Pkwy. and I-89.</w:t>
      </w:r>
    </w:p>
    <w:p w14:paraId="0BA9679C" w14:textId="0632ED3B" w:rsidR="00ED56DA" w:rsidRPr="0037299F" w:rsidRDefault="0037299F" w:rsidP="0037299F">
      <w:pPr>
        <w:pStyle w:val="Heading1"/>
      </w:pPr>
      <w:bookmarkStart w:id="40" w:name="analysis-of-existing-conditions"/>
      <w:bookmarkEnd w:id="21"/>
      <w:bookmarkEnd w:id="39"/>
      <w:r>
        <w:br w:type="page"/>
      </w:r>
      <w:bookmarkStart w:id="41" w:name="_Toc127914499"/>
      <w:commentRangeStart w:id="42"/>
      <w:r>
        <w:lastRenderedPageBreak/>
        <w:t>4. Analysis of Existing Conditions</w:t>
      </w:r>
      <w:bookmarkEnd w:id="41"/>
      <w:commentRangeEnd w:id="42"/>
      <w:r w:rsidR="00380490">
        <w:rPr>
          <w:rStyle w:val="CommentReference"/>
          <w:rFonts w:asciiTheme="minorHAnsi" w:eastAsiaTheme="minorHAnsi" w:hAnsiTheme="minorHAnsi" w:cstheme="minorBidi"/>
          <w:b w:val="0"/>
          <w:smallCaps w:val="0"/>
          <w:color w:val="auto"/>
        </w:rPr>
        <w:commentReference w:id="42"/>
      </w:r>
    </w:p>
    <w:p w14:paraId="7CF873D4" w14:textId="77777777" w:rsidR="00ED56DA" w:rsidRDefault="00000000">
      <w:pPr>
        <w:pStyle w:val="FirstParagraph"/>
      </w:pPr>
      <w:r>
        <w:t xml:space="preserve">The study area contains four intersections: 1200 South / Towne Centre Blvd., a 3-way stop-controlled intersection; 1200 South / University Ave., a 4-way signalized intersection; Towne Centre Dr. / Towne Centre Blvd., a 3-way signalized intersection; and Towne Centre Dr. / University Ave., a 4-way signalized intersection (see </w:t>
      </w:r>
      <w:hyperlink w:anchor="fig-intersections">
        <w:r>
          <w:rPr>
            <w:rStyle w:val="Hyperlink"/>
          </w:rPr>
          <w:t>Figure 3.1</w:t>
        </w:r>
      </w:hyperlink>
      <w:r>
        <w:t>).</w:t>
      </w:r>
    </w:p>
    <w:p w14:paraId="62809A01" w14:textId="57718515" w:rsidR="00ED56DA" w:rsidRDefault="00000000">
      <w:pPr>
        <w:pStyle w:val="BodyText"/>
      </w:pPr>
      <w:r>
        <w:t xml:space="preserve">Much of the information regarding lane striping and turning movements for these intersections is given in </w:t>
      </w:r>
      <w:r w:rsidR="003D7F9E" w:rsidRPr="003D7F9E">
        <w:t>Table 2</w:t>
      </w:r>
      <w:r>
        <w:t xml:space="preserve">. It is additionally worth noting that the east leg of the 1200 South / University Ave. intersection is a parking lot access, and the WB lane has a designated left-turn lane and a shared right/through lane. For reference, a lane configuration diagram of these intersections is provided in </w:t>
      </w:r>
      <w:hyperlink w:anchor="fig-lanediagram">
        <w:r>
          <w:rPr>
            <w:rStyle w:val="Hyperlink"/>
          </w:rPr>
          <w:t>Figure 4.1</w:t>
        </w:r>
      </w:hyperlink>
      <w:r>
        <w:t xml:space="preserve">, and timings for the signalized intersections are provided in </w:t>
      </w:r>
      <w:hyperlink w:anchor="sec-apdx-signal-timings">
        <w:r>
          <w:rPr>
            <w:rStyle w:val="Hyperlink"/>
          </w:rPr>
          <w:t>Appendix B</w:t>
        </w:r>
      </w:hyperlink>
      <w:r>
        <w:t>.</w:t>
      </w:r>
    </w:p>
    <w:tbl>
      <w:tblPr>
        <w:tblStyle w:val="Table"/>
        <w:tblW w:w="5000" w:type="pct"/>
        <w:tblLook w:val="0000" w:firstRow="0" w:lastRow="0" w:firstColumn="0" w:lastColumn="0" w:noHBand="0" w:noVBand="0"/>
      </w:tblPr>
      <w:tblGrid>
        <w:gridCol w:w="9360"/>
      </w:tblGrid>
      <w:tr w:rsidR="00ED56DA" w14:paraId="2F83C80B" w14:textId="77777777">
        <w:tc>
          <w:tcPr>
            <w:tcW w:w="0" w:type="auto"/>
          </w:tcPr>
          <w:p w14:paraId="7AA0FA4B" w14:textId="77777777" w:rsidR="00ED56DA" w:rsidRDefault="00000000">
            <w:pPr>
              <w:pStyle w:val="Figure"/>
            </w:pPr>
            <w:bookmarkStart w:id="43" w:name="fig-lanediagram"/>
            <w:commentRangeStart w:id="44"/>
            <w:r>
              <w:rPr>
                <w:noProof/>
              </w:rPr>
              <w:drawing>
                <wp:inline distT="0" distB="0" distL="0" distR="0" wp14:anchorId="47EBFBBB" wp14:editId="6CC5393E">
                  <wp:extent cx="3204927" cy="3204927"/>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73" name="Picture" descr="qmd/../images/output/lane_diagram.png"/>
                          <pic:cNvPicPr>
                            <a:picLocks noChangeAspect="1" noChangeArrowheads="1"/>
                          </pic:cNvPicPr>
                        </pic:nvPicPr>
                        <pic:blipFill>
                          <a:blip r:embed="rId17"/>
                          <a:stretch>
                            <a:fillRect/>
                          </a:stretch>
                        </pic:blipFill>
                        <pic:spPr bwMode="auto">
                          <a:xfrm>
                            <a:off x="0" y="0"/>
                            <a:ext cx="3204927" cy="3204927"/>
                          </a:xfrm>
                          <a:prstGeom prst="rect">
                            <a:avLst/>
                          </a:prstGeom>
                          <a:noFill/>
                          <a:ln w="9525">
                            <a:noFill/>
                            <a:headEnd/>
                            <a:tailEnd/>
                          </a:ln>
                        </pic:spPr>
                      </pic:pic>
                    </a:graphicData>
                  </a:graphic>
                </wp:inline>
              </w:drawing>
            </w:r>
            <w:commentRangeEnd w:id="44"/>
            <w:r w:rsidR="00380490">
              <w:rPr>
                <w:rStyle w:val="CommentReference"/>
              </w:rPr>
              <w:commentReference w:id="44"/>
            </w:r>
          </w:p>
          <w:p w14:paraId="0CAEF899" w14:textId="77777777" w:rsidR="00ED56DA" w:rsidRDefault="00000000">
            <w:pPr>
              <w:pStyle w:val="ImageCaption"/>
              <w:spacing w:before="200"/>
              <w:jc w:val="left"/>
            </w:pPr>
            <w:r>
              <w:t>Figure 4.1: Intersection lane diagram of the study area.</w:t>
            </w:r>
          </w:p>
        </w:tc>
        <w:bookmarkEnd w:id="43"/>
      </w:tr>
    </w:tbl>
    <w:p w14:paraId="4078DCC4" w14:textId="77777777" w:rsidR="0037299F" w:rsidRDefault="0037299F" w:rsidP="0037299F">
      <w:pPr>
        <w:pStyle w:val="Heading2"/>
      </w:pPr>
      <w:bookmarkStart w:id="45" w:name="_Toc127914500"/>
      <w:bookmarkStart w:id="46" w:name="sec-existingtrafficvols"/>
      <w:r>
        <w:t>Traffic Volumes</w:t>
      </w:r>
      <w:bookmarkEnd w:id="45"/>
    </w:p>
    <w:p w14:paraId="6814A6C8" w14:textId="77BA28C9" w:rsidR="00ED56DA" w:rsidRDefault="0037299F" w:rsidP="0037299F">
      <w:pPr>
        <w:pStyle w:val="FirstParagraph"/>
      </w:pPr>
      <w:r>
        <w:t xml:space="preserve">Traffic turning volume counts were done at the Towne Centre Dr. / University Ave. and Towne Centre Dr. / Towne Center Blvd. intersections from 4:15–6:00 PM on January 24 (Tue) and 25 </w:t>
      </w:r>
      <w:r>
        <w:lastRenderedPageBreak/>
        <w:t>(Wed), 2023, respectively. Scheduling conflicts and limited personnel necessitated that the counts be performed for only two intersections and on different days. However, for the purposes of this report this is not a significant limitation, due to the limited scope of the assignment. The two days are considered similar enough, and volumes were estimated for the other two intersections based on these counts and historical data.</w:t>
      </w:r>
    </w:p>
    <w:p w14:paraId="7B4F3985" w14:textId="77777777" w:rsidR="00ED56DA" w:rsidRDefault="00000000">
      <w:pPr>
        <w:pStyle w:val="BodyText"/>
      </w:pPr>
      <w:r>
        <w:t xml:space="preserve">From these traffic volumes, 4:30–5:30 PM was determined to be the peak hour, with a peak hour factor (PHF) of 0.92. The volumes for this peak hour are presented in </w:t>
      </w:r>
      <w:hyperlink w:anchor="fig-basevolumes">
        <w:r>
          <w:rPr>
            <w:rStyle w:val="Hyperlink"/>
          </w:rPr>
          <w:t>Figure 4.2</w:t>
        </w:r>
      </w:hyperlink>
      <w:r>
        <w:t>.</w:t>
      </w:r>
    </w:p>
    <w:tbl>
      <w:tblPr>
        <w:tblStyle w:val="Table"/>
        <w:tblW w:w="5000" w:type="pct"/>
        <w:tblLook w:val="0000" w:firstRow="0" w:lastRow="0" w:firstColumn="0" w:lastColumn="0" w:noHBand="0" w:noVBand="0"/>
      </w:tblPr>
      <w:tblGrid>
        <w:gridCol w:w="9360"/>
      </w:tblGrid>
      <w:tr w:rsidR="00ED56DA" w14:paraId="1A59B9CF" w14:textId="77777777">
        <w:tc>
          <w:tcPr>
            <w:tcW w:w="0" w:type="auto"/>
          </w:tcPr>
          <w:p w14:paraId="295E8E9E" w14:textId="77777777" w:rsidR="00ED56DA" w:rsidRDefault="00000000">
            <w:pPr>
              <w:pStyle w:val="Figure"/>
            </w:pPr>
            <w:bookmarkStart w:id="47" w:name="fig-basevolumes"/>
            <w:commentRangeStart w:id="48"/>
            <w:r>
              <w:rPr>
                <w:noProof/>
              </w:rPr>
              <w:drawing>
                <wp:inline distT="0" distB="0" distL="0" distR="0" wp14:anchorId="7ED5CD95" wp14:editId="235640D8">
                  <wp:extent cx="4354717" cy="4354717"/>
                  <wp:effectExtent l="0" t="0" r="1905"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qmd/../images/output/traffic_counts_base.png"/>
                          <pic:cNvPicPr>
                            <a:picLocks noChangeAspect="1" noChangeArrowheads="1"/>
                          </pic:cNvPicPr>
                        </pic:nvPicPr>
                        <pic:blipFill>
                          <a:blip r:embed="rId18"/>
                          <a:stretch>
                            <a:fillRect/>
                          </a:stretch>
                        </pic:blipFill>
                        <pic:spPr bwMode="auto">
                          <a:xfrm>
                            <a:off x="0" y="0"/>
                            <a:ext cx="4366400" cy="4366400"/>
                          </a:xfrm>
                          <a:prstGeom prst="rect">
                            <a:avLst/>
                          </a:prstGeom>
                          <a:noFill/>
                          <a:ln w="9525">
                            <a:noFill/>
                            <a:headEnd/>
                            <a:tailEnd/>
                          </a:ln>
                        </pic:spPr>
                      </pic:pic>
                    </a:graphicData>
                  </a:graphic>
                </wp:inline>
              </w:drawing>
            </w:r>
            <w:commentRangeEnd w:id="48"/>
            <w:r w:rsidR="00380490">
              <w:rPr>
                <w:rStyle w:val="CommentReference"/>
              </w:rPr>
              <w:commentReference w:id="48"/>
            </w:r>
          </w:p>
          <w:p w14:paraId="2B91FB12" w14:textId="77777777" w:rsidR="00ED56DA" w:rsidRDefault="00000000">
            <w:pPr>
              <w:pStyle w:val="ImageCaption"/>
              <w:spacing w:before="200"/>
              <w:jc w:val="left"/>
            </w:pPr>
            <w:r>
              <w:t>Figure 4.2: Peak hour turning volumes on the studied intersections.</w:t>
            </w:r>
          </w:p>
        </w:tc>
        <w:bookmarkEnd w:id="47"/>
      </w:tr>
    </w:tbl>
    <w:p w14:paraId="7F39EC9F" w14:textId="77777777" w:rsidR="00ED56DA" w:rsidRDefault="00000000">
      <w:pPr>
        <w:pStyle w:val="Heading2"/>
      </w:pPr>
      <w:bookmarkStart w:id="49" w:name="_Toc127914501"/>
      <w:bookmarkStart w:id="50" w:name="level-of-service"/>
      <w:bookmarkEnd w:id="46"/>
      <w:r>
        <w:t>Level of Service</w:t>
      </w:r>
      <w:bookmarkEnd w:id="49"/>
    </w:p>
    <w:p w14:paraId="6C379954" w14:textId="57538827" w:rsidR="00ED56DA" w:rsidRDefault="00000000">
      <w:pPr>
        <w:pStyle w:val="FirstParagraph"/>
      </w:pPr>
      <w:r>
        <w:t xml:space="preserve">A level of service (LOS) measure was used to determine the traffic performance of each intersection (and each movement within each intersection). This LOS is a measurement of </w:t>
      </w:r>
      <w:r>
        <w:lastRenderedPageBreak/>
        <w:t xml:space="preserve">average control delay per vehicle, and bins the amount of delay into groups designated by the letters A–F. These designations differ between signalized and unsignalized intersections, and are provided in the Highway Capacity Manual (HCM) (National Academies of Sciences, Engineering, and Medicine 2022). </w:t>
      </w:r>
      <w:r w:rsidR="0037299F" w:rsidRPr="0037299F">
        <w:t>Table 3</w:t>
      </w:r>
      <w:r>
        <w:t xml:space="preserve"> summarizes these criteria. This analysis assumes a LOS of </w:t>
      </w:r>
      <w:commentRangeStart w:id="51"/>
      <w:r>
        <w:rPr>
          <w:rStyle w:val="VerbatimChar"/>
        </w:rPr>
        <w:t>D</w:t>
      </w:r>
      <w:commentRangeEnd w:id="51"/>
      <w:r w:rsidR="00380490">
        <w:rPr>
          <w:rStyle w:val="CommentReference"/>
          <w:rFonts w:asciiTheme="minorHAnsi" w:hAnsiTheme="minorHAnsi" w:cstheme="minorBidi"/>
        </w:rPr>
        <w:commentReference w:id="51"/>
      </w:r>
      <w:r>
        <w:t xml:space="preserve"> or better represents acceptable conditions.</w:t>
      </w:r>
    </w:p>
    <w:p w14:paraId="2C02183D" w14:textId="77777777" w:rsidR="00ED56DA" w:rsidRDefault="00000000">
      <w:pPr>
        <w:pStyle w:val="TableCaption"/>
      </w:pPr>
      <w:r>
        <w:rPr>
          <w:b/>
        </w:rPr>
        <w:t xml:space="preserve">Table </w:t>
      </w:r>
      <w:bookmarkStart w:id="52" w:name="tbl-los-intersections"/>
      <w:r>
        <w:rPr>
          <w:b/>
        </w:rPr>
        <w:fldChar w:fldCharType="begin"/>
      </w:r>
      <w:r>
        <w:rPr>
          <w:b/>
        </w:rPr>
        <w:instrText>SEQ tab \* Arabic</w:instrText>
      </w:r>
      <w:r>
        <w:rPr>
          <w:b/>
        </w:rPr>
        <w:fldChar w:fldCharType="separate"/>
      </w:r>
      <w:r w:rsidR="003D6E2A">
        <w:rPr>
          <w:b/>
          <w:noProof/>
        </w:rPr>
        <w:t>3</w:t>
      </w:r>
      <w:r>
        <w:rPr>
          <w:b/>
        </w:rPr>
        <w:fldChar w:fldCharType="end"/>
      </w:r>
      <w:bookmarkEnd w:id="52"/>
      <w:r>
        <w:rPr>
          <w:b/>
        </w:rPr>
        <w:t xml:space="preserve">: </w:t>
      </w:r>
      <w:r>
        <w:t>LOS Criteria for Intersections</w:t>
      </w:r>
    </w:p>
    <w:tbl>
      <w:tblPr>
        <w:tblW w:w="0" w:type="auto"/>
        <w:jc w:val="center"/>
        <w:tblLayout w:type="fixed"/>
        <w:tblLook w:val="0420" w:firstRow="1" w:lastRow="0" w:firstColumn="0" w:lastColumn="0" w:noHBand="0" w:noVBand="1"/>
      </w:tblPr>
      <w:tblGrid>
        <w:gridCol w:w="1509"/>
        <w:gridCol w:w="1360"/>
        <w:gridCol w:w="1609"/>
      </w:tblGrid>
      <w:tr w:rsidR="00ED56DA" w14:paraId="21CCCB5E" w14:textId="77777777">
        <w:trPr>
          <w:tblHeader/>
          <w:jc w:val="center"/>
        </w:trPr>
        <w:tc>
          <w:tcPr>
            <w:tcW w:w="1509" w:type="dxa"/>
            <w:vMerge w:val="restart"/>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768A537"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LOS</w:t>
            </w:r>
            <w:r>
              <w:rPr>
                <w:rFonts w:ascii="Gentium Book Basic" w:eastAsia="Helvetica" w:hAnsi="Helvetica" w:cs="Helvetica"/>
                <w:color w:val="000000"/>
                <w:sz w:val="22"/>
                <w:szCs w:val="22"/>
              </w:rPr>
              <w:br/>
              <w:t>Designation</w:t>
            </w:r>
          </w:p>
        </w:tc>
        <w:tc>
          <w:tcPr>
            <w:tcW w:w="2969" w:type="dxa"/>
            <w:gridSpan w:val="2"/>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4970CA4"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Average Control Delay (sec/veh)</w:t>
            </w:r>
          </w:p>
        </w:tc>
      </w:tr>
      <w:tr w:rsidR="00ED56DA" w14:paraId="34C4ABA6" w14:textId="77777777">
        <w:trPr>
          <w:tblHeader/>
          <w:jc w:val="center"/>
        </w:trPr>
        <w:tc>
          <w:tcPr>
            <w:tcW w:w="1509" w:type="dxa"/>
            <w:vMerge/>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8A29C2E" w14:textId="77777777" w:rsidR="00ED56DA" w:rsidRDefault="00ED56DA">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36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14E720C"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Signalized</w:t>
            </w:r>
          </w:p>
        </w:tc>
        <w:tc>
          <w:tcPr>
            <w:tcW w:w="160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979E7F6"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Unsignalized</w:t>
            </w:r>
          </w:p>
        </w:tc>
      </w:tr>
      <w:tr w:rsidR="00ED56DA" w14:paraId="6E6CEF54" w14:textId="77777777">
        <w:trPr>
          <w:jc w:val="center"/>
        </w:trPr>
        <w:tc>
          <w:tcPr>
            <w:tcW w:w="150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F9CCA1"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w:t>
            </w:r>
          </w:p>
        </w:tc>
        <w:tc>
          <w:tcPr>
            <w:tcW w:w="136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C27B6"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 xml:space="preserve"> 10</w:t>
            </w:r>
          </w:p>
        </w:tc>
        <w:tc>
          <w:tcPr>
            <w:tcW w:w="160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C4842"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 xml:space="preserve"> 10</w:t>
            </w:r>
          </w:p>
        </w:tc>
      </w:tr>
      <w:tr w:rsidR="00ED56DA" w14:paraId="0A644715" w14:textId="77777777">
        <w:trPr>
          <w:jc w:val="center"/>
        </w:trPr>
        <w:tc>
          <w:tcPr>
            <w:tcW w:w="15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6642C"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w:t>
            </w:r>
          </w:p>
        </w:tc>
        <w:tc>
          <w:tcPr>
            <w:tcW w:w="1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DD329"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20</w:t>
            </w:r>
          </w:p>
        </w:tc>
        <w:tc>
          <w:tcPr>
            <w:tcW w:w="16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AAA4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15</w:t>
            </w:r>
          </w:p>
        </w:tc>
      </w:tr>
      <w:tr w:rsidR="00ED56DA" w14:paraId="0B8FB5A0" w14:textId="77777777">
        <w:trPr>
          <w:jc w:val="center"/>
        </w:trPr>
        <w:tc>
          <w:tcPr>
            <w:tcW w:w="15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7B4E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w:t>
            </w:r>
          </w:p>
        </w:tc>
        <w:tc>
          <w:tcPr>
            <w:tcW w:w="1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35482"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20</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35</w:t>
            </w:r>
          </w:p>
        </w:tc>
        <w:tc>
          <w:tcPr>
            <w:tcW w:w="16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DFC95"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15</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25</w:t>
            </w:r>
          </w:p>
        </w:tc>
      </w:tr>
      <w:tr w:rsidR="00ED56DA" w14:paraId="5F0D1EC3" w14:textId="77777777">
        <w:trPr>
          <w:jc w:val="center"/>
        </w:trPr>
        <w:tc>
          <w:tcPr>
            <w:tcW w:w="15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77845"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w:t>
            </w:r>
          </w:p>
        </w:tc>
        <w:tc>
          <w:tcPr>
            <w:tcW w:w="1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DAAF0"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35</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55</w:t>
            </w:r>
          </w:p>
        </w:tc>
        <w:tc>
          <w:tcPr>
            <w:tcW w:w="16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371B0"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25</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35</w:t>
            </w:r>
          </w:p>
        </w:tc>
      </w:tr>
      <w:tr w:rsidR="00ED56DA" w14:paraId="0A993278" w14:textId="77777777">
        <w:trPr>
          <w:jc w:val="center"/>
        </w:trPr>
        <w:tc>
          <w:tcPr>
            <w:tcW w:w="15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21707"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w:t>
            </w:r>
          </w:p>
        </w:tc>
        <w:tc>
          <w:tcPr>
            <w:tcW w:w="1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A33F8"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55</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80</w:t>
            </w:r>
          </w:p>
        </w:tc>
        <w:tc>
          <w:tcPr>
            <w:tcW w:w="16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8956C"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35</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50</w:t>
            </w:r>
          </w:p>
        </w:tc>
      </w:tr>
      <w:tr w:rsidR="00ED56DA" w14:paraId="618B8689" w14:textId="77777777">
        <w:trPr>
          <w:jc w:val="center"/>
        </w:trPr>
        <w:tc>
          <w:tcPr>
            <w:tcW w:w="150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231DE17"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F</w:t>
            </w:r>
          </w:p>
        </w:tc>
        <w:tc>
          <w:tcPr>
            <w:tcW w:w="136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E21F08C"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&gt; 80</w:t>
            </w:r>
          </w:p>
        </w:tc>
        <w:tc>
          <w:tcPr>
            <w:tcW w:w="160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715FCA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&gt; 50</w:t>
            </w:r>
          </w:p>
        </w:tc>
      </w:tr>
    </w:tbl>
    <w:p w14:paraId="40B5221E" w14:textId="77777777" w:rsidR="00ED56DA" w:rsidRDefault="00000000">
      <w:pPr>
        <w:pStyle w:val="BodyText"/>
      </w:pPr>
      <w:r>
        <w:t xml:space="preserve">The existing level of service was determined based on current traffic volumes </w:t>
      </w:r>
      <w:hyperlink w:anchor="sec-existingtrafficvols">
        <w:r>
          <w:rPr>
            <w:rStyle w:val="Hyperlink"/>
          </w:rPr>
          <w:t>Section 4.1</w:t>
        </w:r>
      </w:hyperlink>
      <w:r>
        <w:t xml:space="preserve"> and signal timings (obtained from UDOT), using the Synchro software package (Trafficware 2019). Synchro performs a LOS analysis using these and other inputs, including roadway and lane configuration. </w:t>
      </w:r>
      <w:hyperlink w:anchor="fig-losbasenumbers">
        <w:r>
          <w:rPr>
            <w:rStyle w:val="Hyperlink"/>
          </w:rPr>
          <w:t>Figure 4.3</w:t>
        </w:r>
      </w:hyperlink>
      <w:r>
        <w:t xml:space="preserve"> shows the average control delay for each movement and intersection, and </w:t>
      </w:r>
      <w:hyperlink w:anchor="fig-losbaseletters">
        <w:r>
          <w:rPr>
            <w:rStyle w:val="Hyperlink"/>
          </w:rPr>
          <w:t>Figure 4.4</w:t>
        </w:r>
      </w:hyperlink>
      <w:r>
        <w:t xml:space="preserve"> shows the LOS of the same. The full results of the Synchro analysis are available in </w:t>
      </w:r>
      <w:hyperlink w:anchor="sec-synchro-ex">
        <w:r>
          <w:rPr>
            <w:rStyle w:val="Hyperlink"/>
          </w:rPr>
          <w:t>Appendix A</w:t>
        </w:r>
      </w:hyperlink>
      <w:r>
        <w:t>.</w:t>
      </w:r>
    </w:p>
    <w:tbl>
      <w:tblPr>
        <w:tblStyle w:val="Table"/>
        <w:tblW w:w="5000" w:type="pct"/>
        <w:tblLook w:val="0000" w:firstRow="0" w:lastRow="0" w:firstColumn="0" w:lastColumn="0" w:noHBand="0" w:noVBand="0"/>
      </w:tblPr>
      <w:tblGrid>
        <w:gridCol w:w="9360"/>
      </w:tblGrid>
      <w:tr w:rsidR="00ED56DA" w14:paraId="6A1DCBBA" w14:textId="77777777">
        <w:tc>
          <w:tcPr>
            <w:tcW w:w="0" w:type="auto"/>
          </w:tcPr>
          <w:p w14:paraId="7FEAA566" w14:textId="77777777" w:rsidR="00ED56DA" w:rsidRDefault="00000000">
            <w:pPr>
              <w:pStyle w:val="Figure"/>
            </w:pPr>
            <w:bookmarkStart w:id="53" w:name="fig-losbasenumbers"/>
            <w:r>
              <w:rPr>
                <w:noProof/>
              </w:rPr>
              <w:lastRenderedPageBreak/>
              <w:drawing>
                <wp:inline distT="0" distB="0" distL="0" distR="0" wp14:anchorId="17E5B8E3" wp14:editId="1EEA722E">
                  <wp:extent cx="5875699" cy="5848539"/>
                  <wp:effectExtent l="0" t="0" r="4445" b="0"/>
                  <wp:docPr id="81" name="Picture"/>
                  <wp:cNvGraphicFramePr/>
                  <a:graphic xmlns:a="http://schemas.openxmlformats.org/drawingml/2006/main">
                    <a:graphicData uri="http://schemas.openxmlformats.org/drawingml/2006/picture">
                      <pic:pic xmlns:pic="http://schemas.openxmlformats.org/drawingml/2006/picture">
                        <pic:nvPicPr>
                          <pic:cNvPr id="82" name="Picture" descr="qmd/../images/output/traffic_delay_base.png"/>
                          <pic:cNvPicPr>
                            <a:picLocks noChangeAspect="1" noChangeArrowheads="1"/>
                          </pic:cNvPicPr>
                        </pic:nvPicPr>
                        <pic:blipFill>
                          <a:blip r:embed="rId19"/>
                          <a:stretch>
                            <a:fillRect/>
                          </a:stretch>
                        </pic:blipFill>
                        <pic:spPr bwMode="auto">
                          <a:xfrm>
                            <a:off x="0" y="0"/>
                            <a:ext cx="5878265" cy="5851093"/>
                          </a:xfrm>
                          <a:prstGeom prst="rect">
                            <a:avLst/>
                          </a:prstGeom>
                          <a:noFill/>
                          <a:ln w="9525">
                            <a:noFill/>
                            <a:headEnd/>
                            <a:tailEnd/>
                          </a:ln>
                        </pic:spPr>
                      </pic:pic>
                    </a:graphicData>
                  </a:graphic>
                </wp:inline>
              </w:drawing>
            </w:r>
          </w:p>
          <w:p w14:paraId="67D8255A" w14:textId="77777777" w:rsidR="00ED56DA" w:rsidRDefault="00000000">
            <w:pPr>
              <w:pStyle w:val="ImageCaption"/>
              <w:spacing w:before="200"/>
              <w:jc w:val="left"/>
            </w:pPr>
            <w:r>
              <w:t>Figure 4.3: Results of existing Synchro LOS analysis for each movement and intersection studied: control delay values.</w:t>
            </w:r>
          </w:p>
        </w:tc>
        <w:bookmarkEnd w:id="53"/>
      </w:tr>
    </w:tbl>
    <w:p w14:paraId="141D9D34" w14:textId="77777777" w:rsidR="00ED56DA" w:rsidRDefault="00000000">
      <w:pPr>
        <w:pStyle w:val="BodyText"/>
      </w:pPr>
      <w:r>
        <w:t xml:space="preserve"> </w:t>
      </w:r>
    </w:p>
    <w:tbl>
      <w:tblPr>
        <w:tblStyle w:val="Table"/>
        <w:tblW w:w="5000" w:type="pct"/>
        <w:tblLook w:val="0000" w:firstRow="0" w:lastRow="0" w:firstColumn="0" w:lastColumn="0" w:noHBand="0" w:noVBand="0"/>
      </w:tblPr>
      <w:tblGrid>
        <w:gridCol w:w="9360"/>
      </w:tblGrid>
      <w:tr w:rsidR="00ED56DA" w14:paraId="3EBB7136" w14:textId="77777777">
        <w:tc>
          <w:tcPr>
            <w:tcW w:w="0" w:type="auto"/>
          </w:tcPr>
          <w:p w14:paraId="4F248651" w14:textId="77777777" w:rsidR="00ED56DA" w:rsidRDefault="00000000">
            <w:pPr>
              <w:pStyle w:val="Figure"/>
            </w:pPr>
            <w:bookmarkStart w:id="54" w:name="fig-losbaseletters"/>
            <w:commentRangeStart w:id="55"/>
            <w:r>
              <w:rPr>
                <w:noProof/>
              </w:rPr>
              <w:lastRenderedPageBreak/>
              <w:drawing>
                <wp:inline distT="0" distB="0" distL="0" distR="0" wp14:anchorId="0E1BA724" wp14:editId="23863D5F">
                  <wp:extent cx="5785164" cy="5785164"/>
                  <wp:effectExtent l="0" t="0" r="6350" b="0"/>
                  <wp:docPr id="85" name="Picture"/>
                  <wp:cNvGraphicFramePr/>
                  <a:graphic xmlns:a="http://schemas.openxmlformats.org/drawingml/2006/main">
                    <a:graphicData uri="http://schemas.openxmlformats.org/drawingml/2006/picture">
                      <pic:pic xmlns:pic="http://schemas.openxmlformats.org/drawingml/2006/picture">
                        <pic:nvPicPr>
                          <pic:cNvPr id="86" name="Picture" descr="qmd/../images/output/traffic_los_base.png"/>
                          <pic:cNvPicPr>
                            <a:picLocks noChangeAspect="1" noChangeArrowheads="1"/>
                          </pic:cNvPicPr>
                        </pic:nvPicPr>
                        <pic:blipFill>
                          <a:blip r:embed="rId20"/>
                          <a:stretch>
                            <a:fillRect/>
                          </a:stretch>
                        </pic:blipFill>
                        <pic:spPr bwMode="auto">
                          <a:xfrm>
                            <a:off x="0" y="0"/>
                            <a:ext cx="5810902" cy="5810902"/>
                          </a:xfrm>
                          <a:prstGeom prst="rect">
                            <a:avLst/>
                          </a:prstGeom>
                          <a:noFill/>
                          <a:ln w="9525">
                            <a:noFill/>
                            <a:headEnd/>
                            <a:tailEnd/>
                          </a:ln>
                        </pic:spPr>
                      </pic:pic>
                    </a:graphicData>
                  </a:graphic>
                </wp:inline>
              </w:drawing>
            </w:r>
            <w:commentRangeEnd w:id="55"/>
            <w:r w:rsidR="00380490">
              <w:rPr>
                <w:rStyle w:val="CommentReference"/>
              </w:rPr>
              <w:commentReference w:id="55"/>
            </w:r>
          </w:p>
          <w:p w14:paraId="4741B4A1" w14:textId="77777777" w:rsidR="00ED56DA" w:rsidRDefault="00000000">
            <w:pPr>
              <w:pStyle w:val="ImageCaption"/>
              <w:spacing w:before="200"/>
              <w:jc w:val="left"/>
            </w:pPr>
            <w:r>
              <w:t>Figure 4.4: Results of existing Synchro LOS analysis for each movement and intersection studied: level of service.</w:t>
            </w:r>
          </w:p>
        </w:tc>
        <w:bookmarkEnd w:id="54"/>
      </w:tr>
    </w:tbl>
    <w:p w14:paraId="37F2ED99" w14:textId="2A1F3F5B" w:rsidR="00ED56DA" w:rsidRDefault="00000000">
      <w:pPr>
        <w:pStyle w:val="BodyText"/>
      </w:pPr>
      <w:r>
        <w:t xml:space="preserve">It is </w:t>
      </w:r>
      <w:del w:id="56" w:author="Grant Schultz" w:date="2023-02-27T18:16:00Z">
        <w:r w:rsidDel="00380490">
          <w:delText xml:space="preserve">unsurprising </w:delText>
        </w:r>
      </w:del>
      <w:ins w:id="57" w:author="Grant Schultz" w:date="2023-02-27T18:16:00Z">
        <w:r w:rsidR="00380490">
          <w:t xml:space="preserve">not </w:t>
        </w:r>
        <w:r w:rsidR="00380490">
          <w:t xml:space="preserve">surprising </w:t>
        </w:r>
      </w:ins>
      <w:r>
        <w:t xml:space="preserve">that the Towne Centre Blvd. intersections perform so well, since the traffic volumes at these intersections are relatively low (see </w:t>
      </w:r>
      <w:hyperlink w:anchor="fig-basevolumes">
        <w:r>
          <w:rPr>
            <w:rStyle w:val="Hyperlink"/>
          </w:rPr>
          <w:t>Figure 4.2</w:t>
        </w:r>
      </w:hyperlink>
      <w:r>
        <w:t xml:space="preserve">). It also makes sense that the through and right-turn movements on University Ave. perform well, as this is a major arterial and these movements have relatively long phase lengths (see </w:t>
      </w:r>
      <w:hyperlink w:anchor="sec-apdx-signal-timings">
        <w:r>
          <w:rPr>
            <w:rStyle w:val="Hyperlink"/>
          </w:rPr>
          <w:t>Appendix B</w:t>
        </w:r>
      </w:hyperlink>
      <w:r>
        <w:t xml:space="preserve">). The EB and WB movements at the University Ave. intersections, however, generally perform much worse. This is for the same reason: the phase lengths on these movements are significantly shorter </w:t>
      </w:r>
      <w:r>
        <w:lastRenderedPageBreak/>
        <w:t xml:space="preserve">compared to the conflicting phase lengths. However, these movements do not have an enormous impact on the overall intersection delay(s), as the volumes are much lower than those </w:t>
      </w:r>
      <w:r>
        <w:rPr>
          <w:i/>
          <w:iCs/>
        </w:rPr>
        <w:t>on</w:t>
      </w:r>
      <w:r>
        <w:t xml:space="preserve"> University Ave.</w:t>
      </w:r>
    </w:p>
    <w:p w14:paraId="7D91DD45" w14:textId="77777777" w:rsidR="00ED56DA" w:rsidRDefault="00000000">
      <w:pPr>
        <w:pStyle w:val="BodyText"/>
      </w:pPr>
      <w:r>
        <w:t xml:space="preserve">The overall LOS is generally good, though there are several movements with worse than LOS </w:t>
      </w:r>
      <w:r>
        <w:rPr>
          <w:rStyle w:val="VerbatimChar"/>
        </w:rPr>
        <w:t>D</w:t>
      </w:r>
      <w:r>
        <w:t xml:space="preserve"> (generally acceptable conditions) performance. However, these are relatively minor movements, and the intersections themselves perform much better, so this is not too much cause for concern. It is possible that something as simple as a change in signal timings may do much to improve these under-performing movements. However, further analysis into the coordination of signals on University Ave. is warranted before implementing any signal timing changes.</w:t>
      </w:r>
    </w:p>
    <w:p w14:paraId="5FE2A656" w14:textId="77777777" w:rsidR="00ED56DA" w:rsidRDefault="00000000">
      <w:pPr>
        <w:pStyle w:val="Heading2"/>
      </w:pPr>
      <w:bookmarkStart w:id="58" w:name="_Toc127914502"/>
      <w:bookmarkStart w:id="59" w:name="transportation-safety"/>
      <w:bookmarkEnd w:id="50"/>
      <w:r>
        <w:t>Transportation Safety</w:t>
      </w:r>
      <w:bookmarkEnd w:id="58"/>
    </w:p>
    <w:p w14:paraId="15141E44" w14:textId="77777777" w:rsidR="00ED56DA" w:rsidRDefault="00000000">
      <w:pPr>
        <w:pStyle w:val="FirstParagraph"/>
      </w:pPr>
      <w:r>
        <w:t>As part of the analysis for this proposed development, a crash analysis was performed for University Ave. near the site. Recent crash data (</w:t>
      </w:r>
      <w:commentRangeStart w:id="60"/>
      <w:r>
        <w:t xml:space="preserve">obtained from \acr{UDOT} for 2019--2022) </w:t>
      </w:r>
      <w:commentRangeEnd w:id="60"/>
      <w:r w:rsidR="00273D03">
        <w:rPr>
          <w:rStyle w:val="CommentReference"/>
          <w:rFonts w:asciiTheme="minorHAnsi" w:hAnsiTheme="minorHAnsi" w:cstheme="minorBidi"/>
        </w:rPr>
        <w:commentReference w:id="60"/>
      </w:r>
      <w:r>
        <w:t>was used, and crashes between mileposts 0.5 and 1.0 were included in the analysis. This includes the intersections of University Ave. with both Towne Center Dr. and 1200 South, as well as the roadway segments between and either side of the intersections. Crashes occurring within 0.05 miles of an intersection are considered as “belonging” to that intersection, and all other crashes are counted on their respective roadway segments.</w:t>
      </w:r>
    </w:p>
    <w:p w14:paraId="3FD9D532" w14:textId="09DE1E0F" w:rsidR="00ED56DA" w:rsidRDefault="00000000">
      <w:pPr>
        <w:pStyle w:val="BodyText"/>
      </w:pPr>
      <w:hyperlink w:anchor="eq-intersection-crash-rate">
        <w:r>
          <w:rPr>
            <w:rStyle w:val="Hyperlink"/>
          </w:rPr>
          <w:t>Equation 4.1</w:t>
        </w:r>
      </w:hyperlink>
      <w:r>
        <w:t xml:space="preserve"> gives the crash rate of an intersection, and </w:t>
      </w:r>
      <w:hyperlink w:anchor="eq-segment-crash-rate">
        <w:r>
          <w:rPr>
            <w:rStyle w:val="Hyperlink"/>
          </w:rPr>
          <w:t>Equation 4.2</w:t>
        </w:r>
      </w:hyperlink>
      <w:r>
        <w:t xml:space="preserve"> gives the crash rate of a segment, where </w:t>
      </w:r>
      <w:r>
        <w:rPr>
          <w:rStyle w:val="VerbatimChar"/>
        </w:rPr>
        <w:t>AADT</w:t>
      </w:r>
      <w:r>
        <w:t xml:space="preserve"> is average annual daily traffic, </w:t>
      </w:r>
      <w:r>
        <w:rPr>
          <w:rStyle w:val="VerbatimChar"/>
        </w:rPr>
        <w:t>MEV</w:t>
      </w:r>
      <w:r>
        <w:t xml:space="preserve"> is million entering vehicles, and </w:t>
      </w:r>
      <w:r>
        <w:rPr>
          <w:rStyle w:val="VerbatimChar"/>
        </w:rPr>
        <w:t>MVMT</w:t>
      </w:r>
      <w:r>
        <w:t xml:space="preserve"> is million vehicle-miles traveled. The AADT was provided by UDOT for this stretch of University </w:t>
      </w:r>
      <w:proofErr w:type="gramStart"/>
      <w:r>
        <w:t>Ave., and</w:t>
      </w:r>
      <w:proofErr w:type="gramEnd"/>
      <w:r>
        <w:t xml:space="preserve"> is given as 3055</w:t>
      </w:r>
      <w:r w:rsidR="0037299F">
        <w:t>0</w:t>
      </w:r>
      <w:r>
        <w:t xml:space="preserve"> vehicles per day.</w:t>
      </w:r>
    </w:p>
    <w:p w14:paraId="22D4A560" w14:textId="795BCC3E" w:rsidR="00ED56DA" w:rsidRDefault="00000000">
      <w:pPr>
        <w:pStyle w:val="BodyText"/>
      </w:pPr>
      <w:bookmarkStart w:id="61" w:name="eq-intersection-crash-rate"/>
      <m:oMathPara>
        <m:oMathParaPr>
          <m:jc m:val="center"/>
        </m:oMathParaPr>
        <m:oMath>
          <m:r>
            <w:rPr>
              <w:rFonts w:ascii="Cambria Math" w:hAnsi="Cambria Math"/>
            </w:rPr>
            <m:t>Crash Rat</m:t>
          </m:r>
          <m:sSub>
            <m:sSubPr>
              <m:ctrlPr>
                <w:rPr>
                  <w:rFonts w:ascii="Cambria Math" w:hAnsi="Cambria Math"/>
                </w:rPr>
              </m:ctrlPr>
            </m:sSubPr>
            <m:e>
              <m:r>
                <w:rPr>
                  <w:rFonts w:ascii="Cambria Math" w:hAnsi="Cambria Math"/>
                </w:rPr>
                <m:t>e</m:t>
              </m:r>
            </m:e>
            <m:sub>
              <m:r>
                <w:rPr>
                  <w:rFonts w:ascii="Cambria Math" w:hAnsi="Cambria Math"/>
                </w:rPr>
                <m:t>Intersection</m:t>
              </m:r>
            </m:sub>
          </m:sSub>
          <m:r>
            <m:rPr>
              <m:sty m:val="p"/>
            </m:rPr>
            <w:rPr>
              <w:rFonts w:ascii="Cambria Math" w:hAnsi="Cambria Math"/>
            </w:rPr>
            <m:t>=</m:t>
          </m:r>
          <m:f>
            <m:fPr>
              <m:ctrlPr>
                <w:rPr>
                  <w:rFonts w:ascii="Cambria Math" w:hAnsi="Cambria Math"/>
                </w:rPr>
              </m:ctrlPr>
            </m:fPr>
            <m:num>
              <m:r>
                <w:rPr>
                  <w:rFonts w:ascii="Cambria Math" w:hAnsi="Cambria Math"/>
                </w:rPr>
                <m:t>1000000</m:t>
              </m:r>
              <m:r>
                <m:rPr>
                  <m:sty m:val="p"/>
                </m:rPr>
                <w:rPr>
                  <w:rFonts w:ascii="Cambria Math" w:hAnsi="Cambria Math"/>
                </w:rPr>
                <m:t>×</m:t>
              </m:r>
              <m:r>
                <w:rPr>
                  <w:rFonts w:ascii="Cambria Math" w:hAnsi="Cambria Math"/>
                </w:rPr>
                <m:t>crashes</m:t>
              </m:r>
            </m:num>
            <m:den>
              <m:r>
                <w:rPr>
                  <w:rFonts w:ascii="Cambria Math" w:hAnsi="Cambria Math"/>
                </w:rPr>
                <m:t>365</m:t>
              </m:r>
              <m:r>
                <w:del w:id="62" w:author="Grant Schultz" w:date="2023-02-27T18:19:00Z">
                  <w:rPr>
                    <w:rFonts w:ascii="Cambria Math" w:hAnsi="Cambria Math"/>
                  </w:rPr>
                  <m:t>.25</m:t>
                </w:del>
              </m:r>
              <m:r>
                <m:rPr>
                  <m:sty m:val="p"/>
                </m:rPr>
                <w:rPr>
                  <w:rFonts w:ascii="Cambria Math" w:hAnsi="Cambria Math"/>
                </w:rPr>
                <m:t>×</m:t>
              </m:r>
              <m:r>
                <w:rPr>
                  <w:rFonts w:ascii="Cambria Math" w:hAnsi="Cambria Math"/>
                </w:rPr>
                <m:t>years</m:t>
              </m:r>
              <m:r>
                <m:rPr>
                  <m:sty m:val="p"/>
                </m:rPr>
                <w:rPr>
                  <w:rFonts w:ascii="Cambria Math" w:hAnsi="Cambria Math"/>
                </w:rPr>
                <m:t>×</m:t>
              </m:r>
              <m:r>
                <w:rPr>
                  <w:rFonts w:ascii="Cambria Math" w:hAnsi="Cambria Math"/>
                </w:rPr>
                <m:t>A</m:t>
              </m:r>
              <w:commentRangeStart w:id="63"/>
              <m:r>
                <w:rPr>
                  <w:rFonts w:ascii="Cambria Math" w:hAnsi="Cambria Math"/>
                </w:rPr>
                <m:t>ADT</m:t>
              </m:r>
              <w:commentRangeEnd w:id="63"/>
              <m:r>
                <m:rPr>
                  <m:sty m:val="p"/>
                </m:rPr>
                <w:rPr>
                  <w:rStyle w:val="CommentReference"/>
                  <w:rFonts w:asciiTheme="minorHAnsi" w:hAnsiTheme="minorHAnsi" w:cstheme="minorBidi"/>
                </w:rPr>
                <w:commentReference w:id="63"/>
              </m:r>
            </m:den>
          </m:f>
          <m:r>
            <w:rPr>
              <w:rFonts w:ascii="Cambria Math" w:hAnsi="Cambria Math"/>
            </w:rPr>
            <m:t> </m:t>
          </m:r>
          <m:r>
            <m:rPr>
              <m:nor/>
            </m:rPr>
            <m:t>crashes per MEV</m:t>
          </m:r>
          <m:r>
            <w:rPr>
              <w:rFonts w:ascii="Cambria Math" w:hAnsi="Cambria Math"/>
            </w:rPr>
            <m:t>  </m:t>
          </m:r>
          <m:d>
            <m:dPr>
              <m:ctrlPr>
                <w:rPr>
                  <w:rFonts w:ascii="Cambria Math" w:hAnsi="Cambria Math"/>
                </w:rPr>
              </m:ctrlPr>
            </m:dPr>
            <m:e>
              <m:r>
                <w:rPr>
                  <w:rFonts w:ascii="Cambria Math" w:hAnsi="Cambria Math"/>
                </w:rPr>
                <m:t>4.1</m:t>
              </m:r>
              <w:commentRangeStart w:id="64"/>
              <w:commentRangeEnd w:id="64"/>
              <m:r>
                <m:rPr>
                  <m:sty m:val="p"/>
                </m:rPr>
                <w:rPr>
                  <w:rStyle w:val="CommentReference"/>
                  <w:rFonts w:asciiTheme="minorHAnsi" w:hAnsiTheme="minorHAnsi" w:cstheme="minorBidi"/>
                </w:rPr>
                <w:commentReference w:id="64"/>
              </m:r>
            </m:e>
          </m:d>
        </m:oMath>
      </m:oMathPara>
      <w:bookmarkEnd w:id="61"/>
    </w:p>
    <w:p w14:paraId="52D90EEB" w14:textId="508A91CA" w:rsidR="00ED56DA" w:rsidRDefault="00000000">
      <w:pPr>
        <w:pStyle w:val="FirstParagraph"/>
      </w:pPr>
      <w:bookmarkStart w:id="65" w:name="eq-segment-crash-rate"/>
      <m:oMathPara>
        <m:oMathParaPr>
          <m:jc m:val="center"/>
        </m:oMathParaPr>
        <m:oMath>
          <m:r>
            <w:rPr>
              <w:rFonts w:ascii="Cambria Math" w:hAnsi="Cambria Math"/>
            </w:rPr>
            <m:t>Crash Rat</m:t>
          </m:r>
          <m:sSub>
            <m:sSubPr>
              <m:ctrlPr>
                <w:rPr>
                  <w:rFonts w:ascii="Cambria Math" w:hAnsi="Cambria Math"/>
                </w:rPr>
              </m:ctrlPr>
            </m:sSubPr>
            <m:e>
              <m:r>
                <w:rPr>
                  <w:rFonts w:ascii="Cambria Math" w:hAnsi="Cambria Math"/>
                </w:rPr>
                <m:t>e</m:t>
              </m:r>
            </m:e>
            <m:sub>
              <m:r>
                <w:rPr>
                  <w:rFonts w:ascii="Cambria Math" w:hAnsi="Cambria Math"/>
                </w:rPr>
                <m:t>Segment</m:t>
              </m:r>
            </m:sub>
          </m:sSub>
          <m:r>
            <m:rPr>
              <m:sty m:val="p"/>
            </m:rPr>
            <w:rPr>
              <w:rFonts w:ascii="Cambria Math" w:hAnsi="Cambria Math"/>
            </w:rPr>
            <m:t>=</m:t>
          </m:r>
          <m:f>
            <m:fPr>
              <m:ctrlPr>
                <w:rPr>
                  <w:rFonts w:ascii="Cambria Math" w:hAnsi="Cambria Math"/>
                </w:rPr>
              </m:ctrlPr>
            </m:fPr>
            <m:num>
              <m:r>
                <w:rPr>
                  <w:rFonts w:ascii="Cambria Math" w:hAnsi="Cambria Math"/>
                </w:rPr>
                <m:t>1000000</m:t>
              </m:r>
              <m:r>
                <m:rPr>
                  <m:sty m:val="p"/>
                </m:rPr>
                <w:rPr>
                  <w:rFonts w:ascii="Cambria Math" w:hAnsi="Cambria Math"/>
                </w:rPr>
                <m:t>×</m:t>
              </m:r>
              <m:r>
                <w:rPr>
                  <w:rFonts w:ascii="Cambria Math" w:hAnsi="Cambria Math"/>
                </w:rPr>
                <m:t>crashes</m:t>
              </m:r>
            </m:num>
            <m:den>
              <m:r>
                <w:rPr>
                  <w:rFonts w:ascii="Cambria Math" w:hAnsi="Cambria Math"/>
                </w:rPr>
                <m:t>365</m:t>
              </m:r>
              <m:r>
                <w:del w:id="66" w:author="Grant Schultz" w:date="2023-02-27T18:19:00Z">
                  <w:rPr>
                    <w:rFonts w:ascii="Cambria Math" w:hAnsi="Cambria Math"/>
                  </w:rPr>
                  <m:t>.25</m:t>
                </w:del>
              </m:r>
              <m:r>
                <m:rPr>
                  <m:sty m:val="p"/>
                </m:rPr>
                <w:rPr>
                  <w:rFonts w:ascii="Cambria Math" w:hAnsi="Cambria Math"/>
                </w:rPr>
                <m:t>×</m:t>
              </m:r>
              <m:r>
                <w:rPr>
                  <w:rFonts w:ascii="Cambria Math" w:hAnsi="Cambria Math"/>
                </w:rPr>
                <m:t>years</m:t>
              </m:r>
              <m:r>
                <m:rPr>
                  <m:sty m:val="p"/>
                </m:rPr>
                <w:rPr>
                  <w:rFonts w:ascii="Cambria Math" w:hAnsi="Cambria Math"/>
                </w:rPr>
                <m:t>×</m:t>
              </m:r>
              <m:r>
                <w:rPr>
                  <w:rFonts w:ascii="Cambria Math" w:hAnsi="Cambria Math"/>
                </w:rPr>
                <m:t>AADT</m:t>
              </m:r>
              <m:r>
                <m:rPr>
                  <m:sty m:val="p"/>
                </m:rPr>
                <w:rPr>
                  <w:rFonts w:ascii="Cambria Math" w:hAnsi="Cambria Math"/>
                </w:rPr>
                <m:t>×</m:t>
              </m:r>
              <m:r>
                <w:rPr>
                  <w:rFonts w:ascii="Cambria Math" w:hAnsi="Cambria Math"/>
                </w:rPr>
                <m:t>length</m:t>
              </m:r>
            </m:den>
          </m:f>
          <m:r>
            <w:rPr>
              <w:rFonts w:ascii="Cambria Math" w:hAnsi="Cambria Math"/>
            </w:rPr>
            <m:t> </m:t>
          </m:r>
          <m:r>
            <m:rPr>
              <m:nor/>
            </m:rPr>
            <m:t>crashes per MVMT</m:t>
          </m:r>
          <m:r>
            <w:rPr>
              <w:rFonts w:ascii="Cambria Math" w:hAnsi="Cambria Math"/>
            </w:rPr>
            <m:t>  </m:t>
          </m:r>
          <m:d>
            <m:dPr>
              <m:ctrlPr>
                <w:rPr>
                  <w:rFonts w:ascii="Cambria Math" w:hAnsi="Cambria Math"/>
                </w:rPr>
              </m:ctrlPr>
            </m:dPr>
            <m:e>
              <m:r>
                <w:rPr>
                  <w:rFonts w:ascii="Cambria Math" w:hAnsi="Cambria Math"/>
                </w:rPr>
                <m:t>4.2</m:t>
              </m:r>
            </m:e>
          </m:d>
        </m:oMath>
      </m:oMathPara>
      <w:bookmarkEnd w:id="65"/>
    </w:p>
    <w:p w14:paraId="6C1E2C4E" w14:textId="34FBD41C" w:rsidR="00ED56DA" w:rsidRDefault="004F0043">
      <w:pPr>
        <w:pStyle w:val="FirstParagraph"/>
      </w:pPr>
      <w:r w:rsidRPr="004F0043">
        <w:lastRenderedPageBreak/>
        <w:t>Table 4 provides the two intersections and their crash rates, and Table 5</w:t>
      </w:r>
      <w:r>
        <w:t xml:space="preserve"> provides the crash rates on each segment of the roadway (as calculated by Equations </w:t>
      </w:r>
      <w:hyperlink w:anchor="eq-intersection-crash-rate">
        <w:r>
          <w:rPr>
            <w:rStyle w:val="Hyperlink"/>
          </w:rPr>
          <w:t>4.1</w:t>
        </w:r>
      </w:hyperlink>
      <w:r>
        <w:t xml:space="preserve"> and </w:t>
      </w:r>
      <w:hyperlink w:anchor="eq-segment-crash-rate">
        <w:r>
          <w:rPr>
            <w:rStyle w:val="Hyperlink"/>
          </w:rPr>
          <w:t>4.2</w:t>
        </w:r>
      </w:hyperlink>
      <w:r>
        <w:t>).</w:t>
      </w:r>
    </w:p>
    <w:p w14:paraId="5C968B7E" w14:textId="77777777" w:rsidR="00ED56DA" w:rsidRDefault="00000000">
      <w:pPr>
        <w:pStyle w:val="TableCaption"/>
      </w:pPr>
      <w:r>
        <w:rPr>
          <w:b/>
        </w:rPr>
        <w:t xml:space="preserve">Table </w:t>
      </w:r>
      <w:bookmarkStart w:id="67" w:name="tbl-crashes-intersections"/>
      <w:r>
        <w:rPr>
          <w:b/>
        </w:rPr>
        <w:fldChar w:fldCharType="begin"/>
      </w:r>
      <w:r>
        <w:rPr>
          <w:b/>
        </w:rPr>
        <w:instrText>SEQ tab \* Arabic</w:instrText>
      </w:r>
      <w:r>
        <w:rPr>
          <w:b/>
        </w:rPr>
        <w:fldChar w:fldCharType="separate"/>
      </w:r>
      <w:r w:rsidR="003D6E2A">
        <w:rPr>
          <w:b/>
          <w:noProof/>
        </w:rPr>
        <w:t>4</w:t>
      </w:r>
      <w:r>
        <w:rPr>
          <w:b/>
        </w:rPr>
        <w:fldChar w:fldCharType="end"/>
      </w:r>
      <w:bookmarkEnd w:id="67"/>
      <w:r>
        <w:rPr>
          <w:b/>
        </w:rPr>
        <w:t xml:space="preserve">: </w:t>
      </w:r>
      <w:r>
        <w:t>University Ave. Crash Rates (Intersections)</w:t>
      </w:r>
    </w:p>
    <w:tbl>
      <w:tblPr>
        <w:tblW w:w="0" w:type="auto"/>
        <w:jc w:val="center"/>
        <w:tblLayout w:type="fixed"/>
        <w:tblLook w:val="0420" w:firstRow="1" w:lastRow="0" w:firstColumn="0" w:lastColumn="0" w:noHBand="0" w:noVBand="1"/>
      </w:tblPr>
      <w:tblGrid>
        <w:gridCol w:w="2215"/>
        <w:gridCol w:w="1214"/>
        <w:gridCol w:w="1394"/>
        <w:gridCol w:w="1398"/>
      </w:tblGrid>
      <w:tr w:rsidR="00ED56DA" w14:paraId="607375C2" w14:textId="77777777">
        <w:trPr>
          <w:tblHeader/>
          <w:jc w:val="center"/>
        </w:trPr>
        <w:tc>
          <w:tcPr>
            <w:tcW w:w="221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67254F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Intersection</w:t>
            </w:r>
          </w:p>
        </w:tc>
        <w:tc>
          <w:tcPr>
            <w:tcW w:w="121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B333D2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Milepost</w:t>
            </w:r>
          </w:p>
        </w:tc>
        <w:tc>
          <w:tcPr>
            <w:tcW w:w="139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7BF14A8"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Number of</w:t>
            </w:r>
            <w:r>
              <w:rPr>
                <w:rFonts w:ascii="Gentium Book Basic" w:eastAsia="Helvetica" w:hAnsi="Helvetica" w:cs="Helvetica"/>
                <w:color w:val="000000"/>
                <w:sz w:val="22"/>
                <w:szCs w:val="22"/>
              </w:rPr>
              <w:br/>
              <w:t>Crashes</w:t>
            </w:r>
          </w:p>
        </w:tc>
        <w:tc>
          <w:tcPr>
            <w:tcW w:w="1398"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888500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Crash Rate</w:t>
            </w:r>
            <w:r>
              <w:rPr>
                <w:rFonts w:ascii="Gentium Book Basic" w:eastAsia="Helvetica" w:hAnsi="Helvetica" w:cs="Helvetica"/>
                <w:color w:val="000000"/>
                <w:sz w:val="22"/>
                <w:szCs w:val="22"/>
              </w:rPr>
              <w:br/>
              <w:t>(per MEV)</w:t>
            </w:r>
          </w:p>
        </w:tc>
      </w:tr>
      <w:tr w:rsidR="00ED56DA" w14:paraId="346A52AE" w14:textId="77777777">
        <w:trPr>
          <w:jc w:val="center"/>
        </w:trPr>
        <w:tc>
          <w:tcPr>
            <w:tcW w:w="221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9836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Towne Center Blvd.</w:t>
            </w:r>
          </w:p>
        </w:tc>
        <w:tc>
          <w:tcPr>
            <w:tcW w:w="1214"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387F1"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0.66</w:t>
            </w:r>
          </w:p>
        </w:tc>
        <w:tc>
          <w:tcPr>
            <w:tcW w:w="1394"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733438"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11</w:t>
            </w:r>
          </w:p>
        </w:tc>
        <w:tc>
          <w:tcPr>
            <w:tcW w:w="1398"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711F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0.33</w:t>
            </w:r>
          </w:p>
        </w:tc>
      </w:tr>
      <w:tr w:rsidR="00ED56DA" w14:paraId="34D46D79" w14:textId="77777777">
        <w:trPr>
          <w:jc w:val="center"/>
        </w:trPr>
        <w:tc>
          <w:tcPr>
            <w:tcW w:w="221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DF2BE64"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1200 South</w:t>
            </w:r>
          </w:p>
        </w:tc>
        <w:tc>
          <w:tcPr>
            <w:tcW w:w="121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47EF2B9"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0.82</w:t>
            </w:r>
          </w:p>
        </w:tc>
        <w:tc>
          <w:tcPr>
            <w:tcW w:w="139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532685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24</w:t>
            </w:r>
          </w:p>
        </w:tc>
        <w:tc>
          <w:tcPr>
            <w:tcW w:w="1398"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9DAAAB9"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0.72</w:t>
            </w:r>
          </w:p>
        </w:tc>
      </w:tr>
    </w:tbl>
    <w:p w14:paraId="547894DF" w14:textId="77777777" w:rsidR="00ED56DA" w:rsidRDefault="00000000">
      <w:pPr>
        <w:pStyle w:val="TableCaption"/>
      </w:pPr>
      <w:r>
        <w:rPr>
          <w:b/>
        </w:rPr>
        <w:t xml:space="preserve">Table </w:t>
      </w:r>
      <w:bookmarkStart w:id="68" w:name="tbl-crashes-segments"/>
      <w:r>
        <w:rPr>
          <w:b/>
        </w:rPr>
        <w:fldChar w:fldCharType="begin"/>
      </w:r>
      <w:r>
        <w:rPr>
          <w:b/>
        </w:rPr>
        <w:instrText>SEQ tab \* Arabic</w:instrText>
      </w:r>
      <w:r>
        <w:rPr>
          <w:b/>
        </w:rPr>
        <w:fldChar w:fldCharType="separate"/>
      </w:r>
      <w:r w:rsidR="003D6E2A">
        <w:rPr>
          <w:b/>
          <w:noProof/>
        </w:rPr>
        <w:t>5</w:t>
      </w:r>
      <w:r>
        <w:rPr>
          <w:b/>
        </w:rPr>
        <w:fldChar w:fldCharType="end"/>
      </w:r>
      <w:bookmarkEnd w:id="68"/>
      <w:r>
        <w:rPr>
          <w:b/>
        </w:rPr>
        <w:t xml:space="preserve">: </w:t>
      </w:r>
      <w:r>
        <w:t>University Ave. Crash Rates (Segments)</w:t>
      </w:r>
    </w:p>
    <w:tbl>
      <w:tblPr>
        <w:tblW w:w="9270" w:type="dxa"/>
        <w:jc w:val="center"/>
        <w:tblLayout w:type="fixed"/>
        <w:tblLook w:val="0420" w:firstRow="1" w:lastRow="0" w:firstColumn="0" w:lastColumn="0" w:noHBand="0" w:noVBand="1"/>
      </w:tblPr>
      <w:tblGrid>
        <w:gridCol w:w="3150"/>
        <w:gridCol w:w="1080"/>
        <w:gridCol w:w="1080"/>
        <w:gridCol w:w="1170"/>
        <w:gridCol w:w="1260"/>
        <w:gridCol w:w="1530"/>
      </w:tblGrid>
      <w:tr w:rsidR="00ED56DA" w14:paraId="5ACF0310" w14:textId="77777777" w:rsidTr="004F0043">
        <w:trPr>
          <w:tblHeader/>
          <w:jc w:val="center"/>
        </w:trPr>
        <w:tc>
          <w:tcPr>
            <w:tcW w:w="315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0F407A7"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pPr>
            <w:commentRangeStart w:id="69"/>
            <w:r>
              <w:rPr>
                <w:rFonts w:ascii="Gentium Book Basic" w:eastAsia="Helvetica" w:hAnsi="Helvetica" w:cs="Helvetica"/>
                <w:color w:val="000000"/>
                <w:sz w:val="22"/>
                <w:szCs w:val="22"/>
              </w:rPr>
              <w:t>Intersection</w:t>
            </w:r>
            <w:commentRangeEnd w:id="69"/>
            <w:r w:rsidR="00273D03">
              <w:rPr>
                <w:rStyle w:val="CommentReference"/>
              </w:rPr>
              <w:commentReference w:id="69"/>
            </w:r>
          </w:p>
        </w:tc>
        <w:tc>
          <w:tcPr>
            <w:tcW w:w="108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CD666F0"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Milepost</w:t>
            </w:r>
            <w:r>
              <w:rPr>
                <w:rFonts w:ascii="Gentium Book Basic" w:eastAsia="Helvetica" w:hAnsi="Helvetica" w:cs="Helvetica"/>
                <w:color w:val="000000"/>
                <w:sz w:val="22"/>
                <w:szCs w:val="22"/>
              </w:rPr>
              <w:br/>
              <w:t>Start</w:t>
            </w:r>
          </w:p>
        </w:tc>
        <w:tc>
          <w:tcPr>
            <w:tcW w:w="108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837D3C9"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Milepost</w:t>
            </w:r>
            <w:r>
              <w:rPr>
                <w:rFonts w:ascii="Gentium Book Basic" w:eastAsia="Helvetica" w:hAnsi="Helvetica" w:cs="Helvetica"/>
                <w:color w:val="000000"/>
                <w:sz w:val="22"/>
                <w:szCs w:val="22"/>
              </w:rPr>
              <w:br/>
              <w:t>End</w:t>
            </w:r>
          </w:p>
        </w:tc>
        <w:tc>
          <w:tcPr>
            <w:tcW w:w="117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0C4B49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Segment</w:t>
            </w:r>
            <w:r>
              <w:rPr>
                <w:rFonts w:ascii="Gentium Book Basic" w:eastAsia="Helvetica" w:hAnsi="Helvetica" w:cs="Helvetica"/>
                <w:color w:val="000000"/>
                <w:sz w:val="22"/>
                <w:szCs w:val="22"/>
              </w:rPr>
              <w:br/>
              <w:t>Length</w:t>
            </w:r>
          </w:p>
        </w:tc>
        <w:tc>
          <w:tcPr>
            <w:tcW w:w="126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551C8C5"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Number of</w:t>
            </w:r>
            <w:r>
              <w:rPr>
                <w:rFonts w:ascii="Gentium Book Basic" w:eastAsia="Helvetica" w:hAnsi="Helvetica" w:cs="Helvetica"/>
                <w:color w:val="000000"/>
                <w:sz w:val="22"/>
                <w:szCs w:val="22"/>
              </w:rPr>
              <w:br/>
              <w:t>Crashes</w:t>
            </w:r>
          </w:p>
        </w:tc>
        <w:tc>
          <w:tcPr>
            <w:tcW w:w="153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D90105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Crash Rate</w:t>
            </w:r>
            <w:r>
              <w:rPr>
                <w:rFonts w:ascii="Gentium Book Basic" w:eastAsia="Helvetica" w:hAnsi="Helvetica" w:cs="Helvetica"/>
                <w:color w:val="000000"/>
                <w:sz w:val="22"/>
                <w:szCs w:val="22"/>
              </w:rPr>
              <w:br/>
              <w:t>(per MVMT)</w:t>
            </w:r>
          </w:p>
        </w:tc>
      </w:tr>
      <w:tr w:rsidR="00ED56DA" w14:paraId="2A35FEC6" w14:textId="77777777" w:rsidTr="004F0043">
        <w:trPr>
          <w:jc w:val="center"/>
        </w:trPr>
        <w:tc>
          <w:tcPr>
            <w:tcW w:w="315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55E85"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Towne Center Blvd.</w:t>
            </w:r>
          </w:p>
        </w:tc>
        <w:tc>
          <w:tcPr>
            <w:tcW w:w="108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7E8C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0.50</w:t>
            </w:r>
          </w:p>
        </w:tc>
        <w:tc>
          <w:tcPr>
            <w:tcW w:w="108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94F84"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0.61</w:t>
            </w:r>
          </w:p>
        </w:tc>
        <w:tc>
          <w:tcPr>
            <w:tcW w:w="117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C4A27"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0.11</w:t>
            </w:r>
          </w:p>
        </w:tc>
        <w:tc>
          <w:tcPr>
            <w:tcW w:w="126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593C9"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21</w:t>
            </w:r>
          </w:p>
        </w:tc>
        <w:tc>
          <w:tcPr>
            <w:tcW w:w="153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342CA"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5.70</w:t>
            </w:r>
          </w:p>
        </w:tc>
      </w:tr>
      <w:tr w:rsidR="00ED56DA" w14:paraId="3F0B643A" w14:textId="77777777" w:rsidTr="004F0043">
        <w:trPr>
          <w:jc w:val="center"/>
        </w:trPr>
        <w:tc>
          <w:tcPr>
            <w:tcW w:w="31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BBF07"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Towne Center Blvd.</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1200 South</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5C6C39"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0AA2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0.77</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BDBFA"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0.06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B2E8CC"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w:t>
            </w:r>
          </w:p>
        </w:tc>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9D84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2.99</w:t>
            </w:r>
          </w:p>
        </w:tc>
      </w:tr>
      <w:tr w:rsidR="00ED56DA" w14:paraId="710A13EF" w14:textId="77777777" w:rsidTr="004F0043">
        <w:trPr>
          <w:jc w:val="center"/>
        </w:trPr>
        <w:tc>
          <w:tcPr>
            <w:tcW w:w="315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310DAA4"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1200 South</w:t>
            </w:r>
            <w:r>
              <w:rPr>
                <w:rFonts w:ascii="Gentium Book Basic" w:eastAsia="Helvetica" w:hAnsi="Helvetica" w:cs="Helvetica"/>
                <w:color w:val="000000"/>
                <w:sz w:val="22"/>
                <w:szCs w:val="22"/>
              </w:rPr>
              <w:t>–</w:t>
            </w:r>
          </w:p>
        </w:tc>
        <w:tc>
          <w:tcPr>
            <w:tcW w:w="108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8A089B1"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0.87</w:t>
            </w:r>
          </w:p>
        </w:tc>
        <w:tc>
          <w:tcPr>
            <w:tcW w:w="108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1CF030C"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1.00</w:t>
            </w:r>
          </w:p>
        </w:tc>
        <w:tc>
          <w:tcPr>
            <w:tcW w:w="117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DB4C297"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0.13</w:t>
            </w:r>
          </w:p>
        </w:tc>
        <w:tc>
          <w:tcPr>
            <w:tcW w:w="126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A9A15E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19</w:t>
            </w:r>
          </w:p>
        </w:tc>
        <w:tc>
          <w:tcPr>
            <w:tcW w:w="153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446893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4.37</w:t>
            </w:r>
          </w:p>
        </w:tc>
      </w:tr>
    </w:tbl>
    <w:p w14:paraId="2AABB0AF" w14:textId="52D51486" w:rsidR="00ED56DA" w:rsidRDefault="00000000">
      <w:pPr>
        <w:pStyle w:val="BodyText"/>
      </w:pPr>
      <w:commentRangeStart w:id="70"/>
      <w:r>
        <w:t>For the purposes of this assignment</w:t>
      </w:r>
      <w:commentRangeEnd w:id="70"/>
      <w:r w:rsidR="00273D03">
        <w:rPr>
          <w:rStyle w:val="CommentReference"/>
          <w:rFonts w:asciiTheme="minorHAnsi" w:hAnsiTheme="minorHAnsi" w:cstheme="minorBidi"/>
        </w:rPr>
        <w:commentReference w:id="70"/>
      </w:r>
      <w:r>
        <w:t>, the critical crash rate for intersection analysis is assumed to be 2 crashes per MEV, and the critical crash rate for the roadway segment analysis is assumed to be 8 crashes per MVMT. None of the crash rates approach these values, and so this roadwa</w:t>
      </w:r>
      <w:r w:rsidRPr="004F0043">
        <w:t xml:space="preserve">y segment is deemed to be safe. However, it is also important to examine the severity of the crashes. </w:t>
      </w:r>
      <w:r w:rsidR="004F0043" w:rsidRPr="004F0043">
        <w:t>Table 6</w:t>
      </w:r>
      <w:r w:rsidRPr="004F0043">
        <w:t xml:space="preserve"> provides the UDOT crash severity scale, and </w:t>
      </w:r>
      <w:r w:rsidR="004F0043" w:rsidRPr="004F0043">
        <w:t>Table 7</w:t>
      </w:r>
      <w:r w:rsidRPr="004F0043">
        <w:t xml:space="preserve"> gives the number and proportion of crashes at each level. From </w:t>
      </w:r>
      <w:r w:rsidR="004F0043" w:rsidRPr="004F0043">
        <w:t>Table 7</w:t>
      </w:r>
      <w:r>
        <w:t xml:space="preserve"> it is clear that the vast majority of crashes are Property damage only (PDO) crashes, with around 10</w:t>
      </w:r>
      <w:proofErr w:type="gramStart"/>
      <w:r>
        <w:t>% with</w:t>
      </w:r>
      <w:proofErr w:type="gramEnd"/>
      <w:r>
        <w:t xml:space="preserve"> confirmed injury and </w:t>
      </w:r>
      <w:proofErr w:type="gramStart"/>
      <w:r>
        <w:t>none fatal</w:t>
      </w:r>
      <w:proofErr w:type="gramEnd"/>
      <w:r>
        <w:t>. This gives further evidence for the safety of the roadway corridor.</w:t>
      </w:r>
    </w:p>
    <w:p w14:paraId="17A602F7" w14:textId="77777777" w:rsidR="00ED56DA" w:rsidRDefault="00000000">
      <w:pPr>
        <w:pStyle w:val="TableCaption"/>
      </w:pPr>
      <w:r>
        <w:rPr>
          <w:b/>
        </w:rPr>
        <w:lastRenderedPageBreak/>
        <w:t xml:space="preserve">Table </w:t>
      </w:r>
      <w:bookmarkStart w:id="71" w:name="tbl-crash-levels"/>
      <w:r>
        <w:rPr>
          <w:b/>
        </w:rPr>
        <w:fldChar w:fldCharType="begin"/>
      </w:r>
      <w:r>
        <w:rPr>
          <w:b/>
        </w:rPr>
        <w:instrText>SEQ tab \* Arabic</w:instrText>
      </w:r>
      <w:r>
        <w:rPr>
          <w:b/>
        </w:rPr>
        <w:fldChar w:fldCharType="separate"/>
      </w:r>
      <w:r w:rsidR="003D6E2A">
        <w:rPr>
          <w:b/>
          <w:noProof/>
        </w:rPr>
        <w:t>6</w:t>
      </w:r>
      <w:r>
        <w:rPr>
          <w:b/>
        </w:rPr>
        <w:fldChar w:fldCharType="end"/>
      </w:r>
      <w:bookmarkEnd w:id="71"/>
      <w:r>
        <w:rPr>
          <w:b/>
        </w:rPr>
        <w:t xml:space="preserve">: </w:t>
      </w:r>
      <w:r>
        <w:t>Crash Severity Levels (UDOT)</w:t>
      </w:r>
    </w:p>
    <w:tbl>
      <w:tblPr>
        <w:tblW w:w="0" w:type="auto"/>
        <w:jc w:val="center"/>
        <w:tblLayout w:type="fixed"/>
        <w:tblLook w:val="0420" w:firstRow="1" w:lastRow="0" w:firstColumn="0" w:lastColumn="0" w:noHBand="0" w:noVBand="1"/>
      </w:tblPr>
      <w:tblGrid>
        <w:gridCol w:w="1749"/>
        <w:gridCol w:w="2809"/>
      </w:tblGrid>
      <w:tr w:rsidR="004F0043" w14:paraId="36357316" w14:textId="77777777">
        <w:trPr>
          <w:tblHeader/>
          <w:jc w:val="center"/>
        </w:trPr>
        <w:tc>
          <w:tcPr>
            <w:tcW w:w="174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6CC8BF4" w14:textId="77777777" w:rsidR="004F0043" w:rsidRDefault="004F004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Crash Severity</w:t>
            </w:r>
            <w:r>
              <w:rPr>
                <w:rFonts w:ascii="Gentium Book Basic" w:eastAsia="Helvetica" w:hAnsi="Helvetica" w:cs="Helvetica"/>
                <w:color w:val="000000"/>
                <w:sz w:val="22"/>
                <w:szCs w:val="22"/>
              </w:rPr>
              <w:br/>
              <w:t>Level</w:t>
            </w:r>
          </w:p>
        </w:tc>
        <w:tc>
          <w:tcPr>
            <w:tcW w:w="280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02201C3" w14:textId="77777777" w:rsidR="004F0043" w:rsidRDefault="004F004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Description</w:t>
            </w:r>
          </w:p>
        </w:tc>
      </w:tr>
      <w:tr w:rsidR="004F0043" w14:paraId="53666750" w14:textId="77777777">
        <w:trPr>
          <w:jc w:val="center"/>
        </w:trPr>
        <w:tc>
          <w:tcPr>
            <w:tcW w:w="174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CE3D7" w14:textId="77777777" w:rsidR="004F0043" w:rsidRDefault="004F004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w:t>
            </w:r>
          </w:p>
        </w:tc>
        <w:tc>
          <w:tcPr>
            <w:tcW w:w="280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D8892" w14:textId="77777777" w:rsidR="004F0043" w:rsidRDefault="004F004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Fatal</w:t>
            </w:r>
          </w:p>
        </w:tc>
      </w:tr>
      <w:tr w:rsidR="004F0043" w14:paraId="596B97A1" w14:textId="77777777">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6456D" w14:textId="77777777" w:rsidR="004F0043" w:rsidRDefault="004F004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22684" w14:textId="77777777" w:rsidR="004F0043" w:rsidRDefault="004F004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Incapacitating Injury</w:t>
            </w:r>
          </w:p>
        </w:tc>
      </w:tr>
      <w:tr w:rsidR="004F0043" w14:paraId="3466E38D" w14:textId="77777777">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4E49E" w14:textId="77777777" w:rsidR="004F0043" w:rsidRDefault="004F004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32ECE" w14:textId="77777777" w:rsidR="004F0043" w:rsidRDefault="004F004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Non-incapacitating Injury</w:t>
            </w:r>
          </w:p>
        </w:tc>
      </w:tr>
      <w:tr w:rsidR="004F0043" w14:paraId="21074FC1" w14:textId="77777777">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474AF" w14:textId="77777777" w:rsidR="004F0043" w:rsidRDefault="004F004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D3CF4" w14:textId="77777777" w:rsidR="004F0043" w:rsidRDefault="004F004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Possible Injury</w:t>
            </w:r>
          </w:p>
        </w:tc>
      </w:tr>
      <w:tr w:rsidR="004F0043" w14:paraId="5F96BE08" w14:textId="77777777">
        <w:trPr>
          <w:jc w:val="center"/>
        </w:trPr>
        <w:tc>
          <w:tcPr>
            <w:tcW w:w="174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08B536A" w14:textId="77777777" w:rsidR="004F0043" w:rsidRDefault="004F004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w:t>
            </w:r>
          </w:p>
        </w:tc>
        <w:tc>
          <w:tcPr>
            <w:tcW w:w="280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C0BDB1A" w14:textId="77777777" w:rsidR="004F0043" w:rsidRDefault="004F004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Property Damage Only</w:t>
            </w:r>
          </w:p>
        </w:tc>
      </w:tr>
    </w:tbl>
    <w:p w14:paraId="35052EEB" w14:textId="1D931477" w:rsidR="00ED56DA" w:rsidRDefault="00000000">
      <w:pPr>
        <w:pStyle w:val="TableCaption"/>
      </w:pPr>
      <w:r>
        <w:rPr>
          <w:b/>
        </w:rPr>
        <w:t xml:space="preserve">Table </w:t>
      </w:r>
      <w:bookmarkStart w:id="72" w:name="tbl-count-crashes-by-level"/>
      <w:r>
        <w:rPr>
          <w:b/>
        </w:rPr>
        <w:fldChar w:fldCharType="begin"/>
      </w:r>
      <w:r>
        <w:rPr>
          <w:b/>
        </w:rPr>
        <w:instrText>SEQ tab \* Arabic</w:instrText>
      </w:r>
      <w:r>
        <w:rPr>
          <w:b/>
        </w:rPr>
        <w:fldChar w:fldCharType="separate"/>
      </w:r>
      <w:r w:rsidR="003D6E2A">
        <w:rPr>
          <w:b/>
          <w:noProof/>
        </w:rPr>
        <w:t>7</w:t>
      </w:r>
      <w:r>
        <w:rPr>
          <w:b/>
        </w:rPr>
        <w:fldChar w:fldCharType="end"/>
      </w:r>
      <w:bookmarkEnd w:id="72"/>
      <w:r>
        <w:rPr>
          <w:b/>
        </w:rPr>
        <w:t xml:space="preserve">: </w:t>
      </w:r>
      <w:r>
        <w:t xml:space="preserve">Crashes </w:t>
      </w:r>
      <w:r w:rsidR="004F0043">
        <w:t>b</w:t>
      </w:r>
      <w:r>
        <w:t>y Severity</w:t>
      </w:r>
    </w:p>
    <w:tbl>
      <w:tblPr>
        <w:tblW w:w="0" w:type="auto"/>
        <w:jc w:val="center"/>
        <w:tblLayout w:type="fixed"/>
        <w:tblLook w:val="0420" w:firstRow="1" w:lastRow="0" w:firstColumn="0" w:lastColumn="0" w:noHBand="0" w:noVBand="1"/>
      </w:tblPr>
      <w:tblGrid>
        <w:gridCol w:w="1749"/>
        <w:gridCol w:w="2809"/>
        <w:gridCol w:w="1394"/>
        <w:gridCol w:w="1662"/>
      </w:tblGrid>
      <w:tr w:rsidR="00ED56DA" w14:paraId="3FD6D8A7" w14:textId="77777777">
        <w:trPr>
          <w:tblHeader/>
          <w:jc w:val="center"/>
        </w:trPr>
        <w:tc>
          <w:tcPr>
            <w:tcW w:w="174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2E5CA6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Crash Severity</w:t>
            </w:r>
            <w:r>
              <w:rPr>
                <w:rFonts w:ascii="Gentium Book Basic" w:eastAsia="Helvetica" w:hAnsi="Helvetica" w:cs="Helvetica"/>
                <w:color w:val="000000"/>
                <w:sz w:val="22"/>
                <w:szCs w:val="22"/>
              </w:rPr>
              <w:br/>
              <w:t>Level</w:t>
            </w:r>
          </w:p>
        </w:tc>
        <w:tc>
          <w:tcPr>
            <w:tcW w:w="280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493CEBA"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Description</w:t>
            </w:r>
          </w:p>
        </w:tc>
        <w:tc>
          <w:tcPr>
            <w:tcW w:w="139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56E9D9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Number of</w:t>
            </w:r>
            <w:r>
              <w:rPr>
                <w:rFonts w:ascii="Gentium Book Basic" w:eastAsia="Helvetica" w:hAnsi="Helvetica" w:cs="Helvetica"/>
                <w:color w:val="000000"/>
                <w:sz w:val="22"/>
                <w:szCs w:val="22"/>
              </w:rPr>
              <w:br/>
              <w:t>Crashes</w:t>
            </w:r>
          </w:p>
        </w:tc>
        <w:tc>
          <w:tcPr>
            <w:tcW w:w="166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F9FC860"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Proportion of</w:t>
            </w:r>
            <w:r>
              <w:rPr>
                <w:rFonts w:ascii="Gentium Book Basic" w:eastAsia="Helvetica" w:hAnsi="Helvetica" w:cs="Helvetica"/>
                <w:color w:val="000000"/>
                <w:sz w:val="22"/>
                <w:szCs w:val="22"/>
              </w:rPr>
              <w:br/>
              <w:t>Crashes</w:t>
            </w:r>
          </w:p>
        </w:tc>
      </w:tr>
      <w:tr w:rsidR="00ED56DA" w14:paraId="2A58E26F" w14:textId="77777777">
        <w:trPr>
          <w:jc w:val="center"/>
        </w:trPr>
        <w:tc>
          <w:tcPr>
            <w:tcW w:w="174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246FA"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w:t>
            </w:r>
          </w:p>
        </w:tc>
        <w:tc>
          <w:tcPr>
            <w:tcW w:w="280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9A328"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Fatal</w:t>
            </w:r>
          </w:p>
        </w:tc>
        <w:tc>
          <w:tcPr>
            <w:tcW w:w="1394"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53A87"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w:t>
            </w:r>
          </w:p>
        </w:tc>
        <w:tc>
          <w:tcPr>
            <w:tcW w:w="166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336C5"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0.000</w:t>
            </w:r>
          </w:p>
        </w:tc>
      </w:tr>
      <w:tr w:rsidR="00ED56DA" w14:paraId="40B8D7F8" w14:textId="77777777">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37F0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C62E4"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Incapacitating Injury</w:t>
            </w:r>
          </w:p>
        </w:tc>
        <w:tc>
          <w:tcPr>
            <w:tcW w:w="13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AA5A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6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12BC4"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0.025</w:t>
            </w:r>
          </w:p>
        </w:tc>
      </w:tr>
      <w:tr w:rsidR="00ED56DA" w14:paraId="6137C848" w14:textId="77777777">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20FC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4E29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Non-incapacitating Injury</w:t>
            </w:r>
          </w:p>
        </w:tc>
        <w:tc>
          <w:tcPr>
            <w:tcW w:w="13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6BB9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w:t>
            </w:r>
          </w:p>
        </w:tc>
        <w:tc>
          <w:tcPr>
            <w:tcW w:w="16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8454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0.086</w:t>
            </w:r>
          </w:p>
        </w:tc>
      </w:tr>
      <w:tr w:rsidR="00ED56DA" w14:paraId="59DAFF6A" w14:textId="77777777">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B512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59E6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Possible Injury</w:t>
            </w:r>
          </w:p>
        </w:tc>
        <w:tc>
          <w:tcPr>
            <w:tcW w:w="13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A058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14</w:t>
            </w:r>
          </w:p>
        </w:tc>
        <w:tc>
          <w:tcPr>
            <w:tcW w:w="16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38D9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0.173</w:t>
            </w:r>
          </w:p>
        </w:tc>
      </w:tr>
      <w:tr w:rsidR="00ED56DA" w14:paraId="499B37E6" w14:textId="77777777">
        <w:trPr>
          <w:jc w:val="center"/>
        </w:trPr>
        <w:tc>
          <w:tcPr>
            <w:tcW w:w="174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1857C7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w:t>
            </w:r>
          </w:p>
        </w:tc>
        <w:tc>
          <w:tcPr>
            <w:tcW w:w="280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905D8B2"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Property Damage Only</w:t>
            </w:r>
          </w:p>
        </w:tc>
        <w:tc>
          <w:tcPr>
            <w:tcW w:w="139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0570639"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58</w:t>
            </w:r>
          </w:p>
        </w:tc>
        <w:tc>
          <w:tcPr>
            <w:tcW w:w="166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5967F38"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0.716</w:t>
            </w:r>
          </w:p>
        </w:tc>
      </w:tr>
    </w:tbl>
    <w:p w14:paraId="401C3AB6" w14:textId="77777777" w:rsidR="004F0043" w:rsidRDefault="004F0043">
      <w:pPr>
        <w:rPr>
          <w:rFonts w:ascii="Alte Haas Grotesk" w:eastAsiaTheme="majorEastAsia" w:hAnsi="Alte Haas Grotesk" w:cs="Times New Roman (Headings CS)"/>
          <w:b/>
          <w:smallCaps/>
          <w:color w:val="000000" w:themeColor="text1"/>
          <w:sz w:val="40"/>
          <w:szCs w:val="32"/>
        </w:rPr>
      </w:pPr>
      <w:bookmarkStart w:id="73" w:name="projected-traffic"/>
      <w:bookmarkEnd w:id="40"/>
      <w:bookmarkEnd w:id="59"/>
      <w:r>
        <w:br w:type="page"/>
      </w:r>
    </w:p>
    <w:p w14:paraId="62BC4101" w14:textId="3A5DEB64" w:rsidR="00ED56DA" w:rsidRDefault="00000000">
      <w:pPr>
        <w:pStyle w:val="Heading1"/>
      </w:pPr>
      <w:bookmarkStart w:id="74" w:name="_Toc127914503"/>
      <w:r>
        <w:lastRenderedPageBreak/>
        <w:t>5. Projected Traffic</w:t>
      </w:r>
      <w:bookmarkEnd w:id="74"/>
    </w:p>
    <w:p w14:paraId="6B16A405" w14:textId="77777777" w:rsidR="00ED56DA" w:rsidRDefault="00000000">
      <w:pPr>
        <w:pStyle w:val="FirstParagraph"/>
      </w:pPr>
      <w:r>
        <w:t>Part of this analysis involves determining the number of trips that are expected to visit the site. This includes trips made with the express purpose of visiting a location in the development, as well as “pass-by” trips where the ultimate destination is somewhere else. Each of the separate land uses has distinct baseline trip rates, as well as different parameters for adjusting these rates to obtain final projected trips.</w:t>
      </w:r>
    </w:p>
    <w:p w14:paraId="5E9F39CB" w14:textId="77777777" w:rsidR="00ED56DA" w:rsidRDefault="00000000">
      <w:pPr>
        <w:pStyle w:val="Heading2"/>
      </w:pPr>
      <w:bookmarkStart w:id="75" w:name="_Toc127914504"/>
      <w:bookmarkStart w:id="76" w:name="trip-generation"/>
      <w:r>
        <w:t>Trip Generation</w:t>
      </w:r>
      <w:bookmarkEnd w:id="75"/>
    </w:p>
    <w:p w14:paraId="1D7902D4" w14:textId="5517EDED" w:rsidR="00ED56DA" w:rsidRDefault="00000000">
      <w:pPr>
        <w:pStyle w:val="FirstParagraph"/>
      </w:pPr>
      <w:r>
        <w:t xml:space="preserve">ITE provides several resources for estimating trip generation of new developments. The primary of these is the Trip Generation Manual (Institute of Transportation Engineers 2021), but these baseline trip generation rates do not account for trips internal to the site, or for “pass-by” trips. The following section discusses the baseline ITE-provided trip rates along with the trip reductions due to these factors. </w:t>
      </w:r>
      <w:r w:rsidR="004F0043" w:rsidRPr="004F0043">
        <w:t>Table 11</w:t>
      </w:r>
      <w:r w:rsidRPr="004F0043">
        <w:t xml:space="preserve"> provid</w:t>
      </w:r>
      <w:r>
        <w:t>es the trip rates after the reductions.</w:t>
      </w:r>
    </w:p>
    <w:p w14:paraId="466E4FF0" w14:textId="77777777" w:rsidR="00ED56DA" w:rsidRDefault="00000000">
      <w:pPr>
        <w:pStyle w:val="Heading3"/>
      </w:pPr>
      <w:bookmarkStart w:id="77" w:name="base-trip-generation"/>
      <w:r>
        <w:t>Base Trip Generation</w:t>
      </w:r>
    </w:p>
    <w:p w14:paraId="10FD8AA0" w14:textId="46C241B0" w:rsidR="00ED56DA" w:rsidRDefault="00000000">
      <w:pPr>
        <w:pStyle w:val="FirstParagraph"/>
      </w:pPr>
      <w:r>
        <w:t xml:space="preserve">The initial estimates for trip generation are given from the ITE Trip Generation Manual. For this report, only an analysis of the weekday PM peak period is performed, </w:t>
      </w:r>
      <w:commentRangeStart w:id="78"/>
      <w:r>
        <w:t xml:space="preserve">due to the scope of the </w:t>
      </w:r>
      <w:del w:id="79" w:author="Grant Schultz" w:date="2023-02-27T19:15:00Z">
        <w:r w:rsidDel="003570C2">
          <w:delText>assignment</w:delText>
        </w:r>
      </w:del>
      <w:ins w:id="80" w:author="Grant Schultz" w:date="2023-02-27T19:15:00Z">
        <w:r w:rsidR="003570C2">
          <w:t>project</w:t>
        </w:r>
      </w:ins>
      <w:r w:rsidRPr="004F0043">
        <w:t>.</w:t>
      </w:r>
      <w:commentRangeEnd w:id="78"/>
      <w:r w:rsidR="003570C2">
        <w:rPr>
          <w:rStyle w:val="CommentReference"/>
          <w:rFonts w:asciiTheme="minorHAnsi" w:hAnsiTheme="minorHAnsi" w:cstheme="minorBidi"/>
        </w:rPr>
        <w:commentReference w:id="78"/>
      </w:r>
      <w:r w:rsidRPr="004F0043">
        <w:t xml:space="preserve"> </w:t>
      </w:r>
      <w:r w:rsidR="003D6E2A" w:rsidRPr="004F0043">
        <w:t>Table 8</w:t>
      </w:r>
      <w:r w:rsidRPr="004F0043">
        <w:t xml:space="preserve"> gives</w:t>
      </w:r>
      <w:r>
        <w:t xml:space="preserve"> the baseline trip generation as provided by the Manual. These initial estimates seem reasonable, noting that these are the trips in the peak hour. See </w:t>
      </w:r>
      <w:hyperlink w:anchor="sec-apdx-tripgen">
        <w:r>
          <w:rPr>
            <w:rStyle w:val="Hyperlink"/>
          </w:rPr>
          <w:t>Appendix C</w:t>
        </w:r>
      </w:hyperlink>
      <w:r>
        <w:t xml:space="preserve"> for the Manual references used in these calculations.</w:t>
      </w:r>
    </w:p>
    <w:p w14:paraId="69BBC6D5" w14:textId="77777777" w:rsidR="00ED56DA" w:rsidRDefault="00000000">
      <w:pPr>
        <w:pStyle w:val="TableCaption"/>
      </w:pPr>
      <w:commentRangeStart w:id="81"/>
      <w:r>
        <w:rPr>
          <w:b/>
        </w:rPr>
        <w:lastRenderedPageBreak/>
        <w:t xml:space="preserve">Table </w:t>
      </w:r>
      <w:bookmarkStart w:id="82" w:name="tbl-base-tripgen"/>
      <w:r>
        <w:rPr>
          <w:b/>
        </w:rPr>
        <w:fldChar w:fldCharType="begin"/>
      </w:r>
      <w:r>
        <w:rPr>
          <w:b/>
        </w:rPr>
        <w:instrText>SEQ tab \* Arabic</w:instrText>
      </w:r>
      <w:r>
        <w:rPr>
          <w:b/>
        </w:rPr>
        <w:fldChar w:fldCharType="separate"/>
      </w:r>
      <w:r w:rsidR="003D6E2A">
        <w:rPr>
          <w:b/>
          <w:noProof/>
        </w:rPr>
        <w:t>8</w:t>
      </w:r>
      <w:r>
        <w:rPr>
          <w:b/>
        </w:rPr>
        <w:fldChar w:fldCharType="end"/>
      </w:r>
      <w:bookmarkEnd w:id="82"/>
      <w:r>
        <w:rPr>
          <w:b/>
        </w:rPr>
        <w:t xml:space="preserve">: </w:t>
      </w:r>
      <w:r>
        <w:t>ITE Trip Generation (Baseline)</w:t>
      </w:r>
      <w:commentRangeEnd w:id="81"/>
      <w:r w:rsidR="003570C2">
        <w:rPr>
          <w:rStyle w:val="CommentReference"/>
          <w:rFonts w:asciiTheme="minorHAnsi" w:hAnsiTheme="minorHAnsi"/>
          <w:i w:val="0"/>
          <w:color w:val="auto"/>
        </w:rPr>
        <w:commentReference w:id="81"/>
      </w:r>
    </w:p>
    <w:tbl>
      <w:tblPr>
        <w:tblW w:w="9990" w:type="dxa"/>
        <w:jc w:val="center"/>
        <w:tblLayout w:type="fixed"/>
        <w:tblLook w:val="0420" w:firstRow="1" w:lastRow="0" w:firstColumn="0" w:lastColumn="0" w:noHBand="0" w:noVBand="1"/>
      </w:tblPr>
      <w:tblGrid>
        <w:gridCol w:w="1350"/>
        <w:gridCol w:w="630"/>
        <w:gridCol w:w="1170"/>
        <w:gridCol w:w="990"/>
        <w:gridCol w:w="1170"/>
        <w:gridCol w:w="1890"/>
        <w:gridCol w:w="1170"/>
        <w:gridCol w:w="900"/>
        <w:gridCol w:w="720"/>
      </w:tblGrid>
      <w:tr w:rsidR="003D6E2A" w14:paraId="7901DA5A" w14:textId="77777777" w:rsidTr="003D6E2A">
        <w:trPr>
          <w:tblHeader/>
          <w:jc w:val="center"/>
        </w:trPr>
        <w:tc>
          <w:tcPr>
            <w:tcW w:w="135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3C7C7B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Description</w:t>
            </w:r>
          </w:p>
        </w:tc>
        <w:tc>
          <w:tcPr>
            <w:tcW w:w="63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246D996"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Pad</w:t>
            </w:r>
          </w:p>
        </w:tc>
        <w:tc>
          <w:tcPr>
            <w:tcW w:w="117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315F1E2"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ITE Land</w:t>
            </w:r>
            <w:r>
              <w:rPr>
                <w:rFonts w:ascii="Gentium Book Basic" w:eastAsia="Helvetica" w:hAnsi="Helvetica" w:cs="Helvetica"/>
                <w:color w:val="000000"/>
                <w:sz w:val="22"/>
                <w:szCs w:val="22"/>
              </w:rPr>
              <w:br/>
              <w:t>Use Code</w:t>
            </w:r>
          </w:p>
        </w:tc>
        <w:tc>
          <w:tcPr>
            <w:tcW w:w="99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BED5341"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Variable</w:t>
            </w:r>
            <w:r>
              <w:rPr>
                <w:rFonts w:ascii="Gentium Book Basic" w:eastAsia="Helvetica" w:hAnsi="Helvetica" w:cs="Helvetica"/>
                <w:color w:val="000000"/>
                <w:sz w:val="22"/>
                <w:szCs w:val="22"/>
              </w:rPr>
              <w:br/>
              <w:t>Value</w:t>
            </w:r>
          </w:p>
        </w:tc>
        <w:tc>
          <w:tcPr>
            <w:tcW w:w="117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A9FC199"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commentRangeStart w:id="83"/>
            <w:r>
              <w:rPr>
                <w:rFonts w:ascii="Gentium Book Basic" w:eastAsia="Helvetica" w:hAnsi="Helvetica" w:cs="Helvetica"/>
                <w:color w:val="000000"/>
                <w:sz w:val="22"/>
                <w:szCs w:val="22"/>
              </w:rPr>
              <w:t>Variable</w:t>
            </w:r>
            <w:r>
              <w:rPr>
                <w:rFonts w:ascii="Gentium Book Basic" w:eastAsia="Helvetica" w:hAnsi="Helvetica" w:cs="Helvetica"/>
                <w:color w:val="000000"/>
                <w:sz w:val="22"/>
                <w:szCs w:val="22"/>
              </w:rPr>
              <w:br/>
              <w:t>Unit</w:t>
            </w:r>
            <w:commentRangeEnd w:id="83"/>
            <w:r w:rsidR="003570C2">
              <w:rPr>
                <w:rStyle w:val="CommentReference"/>
              </w:rPr>
              <w:commentReference w:id="83"/>
            </w:r>
          </w:p>
        </w:tc>
        <w:tc>
          <w:tcPr>
            <w:tcW w:w="189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DD2F461"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commentRangeStart w:id="84"/>
            <w:r>
              <w:rPr>
                <w:rFonts w:ascii="Gentium Book Basic" w:eastAsia="Helvetica" w:hAnsi="Helvetica" w:cs="Helvetica"/>
                <w:color w:val="000000"/>
                <w:sz w:val="22"/>
                <w:szCs w:val="22"/>
              </w:rPr>
              <w:t>Trip Generation</w:t>
            </w:r>
            <w:r>
              <w:rPr>
                <w:rFonts w:ascii="Gentium Book Basic" w:eastAsia="Helvetica" w:hAnsi="Helvetica" w:cs="Helvetica"/>
                <w:color w:val="000000"/>
                <w:sz w:val="22"/>
                <w:szCs w:val="22"/>
              </w:rPr>
              <w:br/>
              <w:t>Equation</w:t>
            </w:r>
            <w:commentRangeEnd w:id="84"/>
            <w:r w:rsidR="003570C2">
              <w:rPr>
                <w:rStyle w:val="CommentReference"/>
              </w:rPr>
              <w:commentReference w:id="84"/>
            </w:r>
          </w:p>
        </w:tc>
        <w:tc>
          <w:tcPr>
            <w:tcW w:w="117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0F6195C"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Entering</w:t>
            </w:r>
            <w:r>
              <w:rPr>
                <w:rFonts w:ascii="Gentium Book Basic" w:eastAsia="Helvetica" w:hAnsi="Helvetica" w:cs="Helvetica"/>
                <w:color w:val="000000"/>
                <w:sz w:val="22"/>
                <w:szCs w:val="22"/>
              </w:rPr>
              <w:br/>
              <w:t>Trips</w:t>
            </w:r>
          </w:p>
        </w:tc>
        <w:tc>
          <w:tcPr>
            <w:tcW w:w="90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C37BC76"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Exiting</w:t>
            </w:r>
            <w:r>
              <w:rPr>
                <w:rFonts w:ascii="Gentium Book Basic" w:eastAsia="Helvetica" w:hAnsi="Helvetica" w:cs="Helvetica"/>
                <w:color w:val="000000"/>
                <w:sz w:val="22"/>
                <w:szCs w:val="22"/>
              </w:rPr>
              <w:br/>
              <w:t>Trips</w:t>
            </w:r>
          </w:p>
        </w:tc>
        <w:tc>
          <w:tcPr>
            <w:tcW w:w="72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145ACC5"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Total</w:t>
            </w:r>
            <w:r>
              <w:rPr>
                <w:rFonts w:ascii="Gentium Book Basic" w:eastAsia="Helvetica" w:hAnsi="Helvetica" w:cs="Helvetica"/>
                <w:color w:val="000000"/>
                <w:sz w:val="22"/>
                <w:szCs w:val="22"/>
              </w:rPr>
              <w:br/>
              <w:t>Trips</w:t>
            </w:r>
          </w:p>
        </w:tc>
      </w:tr>
      <w:tr w:rsidR="003D6E2A" w14:paraId="3A9B2268" w14:textId="77777777" w:rsidTr="003D6E2A">
        <w:trPr>
          <w:jc w:val="center"/>
        </w:trPr>
        <w:tc>
          <w:tcPr>
            <w:tcW w:w="135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22B84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Sit-Down Restaurant</w:t>
            </w:r>
          </w:p>
        </w:tc>
        <w:tc>
          <w:tcPr>
            <w:tcW w:w="63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3CF0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w:t>
            </w:r>
          </w:p>
        </w:tc>
        <w:tc>
          <w:tcPr>
            <w:tcW w:w="117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B61C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932</w:t>
            </w:r>
          </w:p>
        </w:tc>
        <w:tc>
          <w:tcPr>
            <w:tcW w:w="99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37F71"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w:t>
            </w:r>
          </w:p>
        </w:tc>
        <w:tc>
          <w:tcPr>
            <w:tcW w:w="117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4CCB98"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1000 ft</w:t>
            </w:r>
            <w:r>
              <w:rPr>
                <w:rFonts w:ascii="Gentium Book Basic" w:eastAsia="Helvetica" w:hAnsi="Helvetica" w:cs="Helvetica"/>
                <w:color w:val="000000"/>
                <w:sz w:val="22"/>
                <w:szCs w:val="22"/>
                <w:vertAlign w:val="superscript"/>
              </w:rPr>
              <w:t>2</w:t>
            </w:r>
          </w:p>
        </w:tc>
        <w:tc>
          <w:tcPr>
            <w:tcW w:w="189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B733E"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m:oMathPara>
              <m:oMath>
                <m:r>
                  <w:rPr>
                    <w:rFonts w:ascii="Cambria Math" w:hAnsi="Cambria Math"/>
                  </w:rPr>
                  <m:t>T=9.05×x</m:t>
                </m:r>
              </m:oMath>
            </m:oMathPara>
          </w:p>
        </w:tc>
        <w:tc>
          <w:tcPr>
            <w:tcW w:w="117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0D004"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44</w:t>
            </w:r>
          </w:p>
        </w:tc>
        <w:tc>
          <w:tcPr>
            <w:tcW w:w="90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8EFAA"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28</w:t>
            </w:r>
          </w:p>
        </w:tc>
        <w:tc>
          <w:tcPr>
            <w:tcW w:w="72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F07CE"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72</w:t>
            </w:r>
          </w:p>
        </w:tc>
      </w:tr>
      <w:tr w:rsidR="003D6E2A" w14:paraId="793B794D" w14:textId="77777777" w:rsidTr="003D6E2A">
        <w:trPr>
          <w:jc w:val="center"/>
        </w:trPr>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3CEF0"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General Office Building</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6C141"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09C06"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710</w:t>
            </w:r>
          </w:p>
        </w:tc>
        <w:tc>
          <w:tcPr>
            <w:tcW w:w="9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E81F8"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D0798"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1000 ft</w:t>
            </w:r>
            <w:r>
              <w:rPr>
                <w:rFonts w:ascii="Gentium Book Basic" w:eastAsia="Helvetica" w:hAnsi="Helvetica" w:cs="Helvetica"/>
                <w:color w:val="000000"/>
                <w:sz w:val="22"/>
                <w:szCs w:val="22"/>
                <w:vertAlign w:val="superscript"/>
              </w:rPr>
              <w:t>2</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93FD7"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m:oMathPara>
              <m:oMath>
                <m:r>
                  <m:rPr>
                    <m:sty m:val="p"/>
                  </m:rPr>
                  <w:rPr>
                    <w:rFonts w:ascii="Cambria Math" w:hAnsi="Cambria Math"/>
                  </w:rPr>
                  <m:t>ln</m:t>
                </m:r>
                <m:r>
                  <w:rPr>
                    <w:rFonts w:ascii="Cambria Math" w:hAnsi="Cambria Math"/>
                  </w:rPr>
                  <m:t>⁡(T)=0.83×</m:t>
                </m:r>
                <m:r>
                  <m:rPr>
                    <m:sty m:val="p"/>
                  </m:rPr>
                  <w:rPr>
                    <w:rFonts w:ascii="Cambria Math" w:hAnsi="Cambria Math"/>
                  </w:rPr>
                  <m:t>ln</m:t>
                </m:r>
                <m:r>
                  <w:rPr>
                    <w:rFonts w:ascii="Cambria Math" w:hAnsi="Cambria Math"/>
                  </w:rPr>
                  <m:t>⁡(x)+1.29</m:t>
                </m:r>
              </m:oMath>
            </m:oMathPara>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2EB0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04AA8"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33</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CEF76"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40</w:t>
            </w:r>
          </w:p>
        </w:tc>
      </w:tr>
      <w:tr w:rsidR="003D6E2A" w14:paraId="7BC9334E" w14:textId="77777777" w:rsidTr="003D6E2A">
        <w:trPr>
          <w:jc w:val="center"/>
        </w:trPr>
        <w:tc>
          <w:tcPr>
            <w:tcW w:w="135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9A96D57" w14:textId="5406AEF0"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Hardware/</w:t>
            </w:r>
            <w:r w:rsidR="003D6E2A">
              <w:rPr>
                <w:rFonts w:ascii="Gentium Book Basic" w:eastAsia="Helvetica" w:hAnsi="Helvetica" w:cs="Helvetica"/>
                <w:color w:val="000000"/>
                <w:sz w:val="22"/>
                <w:szCs w:val="22"/>
              </w:rPr>
              <w:br/>
            </w:r>
            <w:r>
              <w:rPr>
                <w:rFonts w:ascii="Gentium Book Basic" w:eastAsia="Helvetica" w:hAnsi="Helvetica" w:cs="Helvetica"/>
                <w:color w:val="000000"/>
                <w:sz w:val="22"/>
                <w:szCs w:val="22"/>
              </w:rPr>
              <w:t>Paint Store</w:t>
            </w:r>
          </w:p>
        </w:tc>
        <w:tc>
          <w:tcPr>
            <w:tcW w:w="63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3D491D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w:t>
            </w:r>
          </w:p>
        </w:tc>
        <w:tc>
          <w:tcPr>
            <w:tcW w:w="117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CED0E2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816</w:t>
            </w:r>
          </w:p>
        </w:tc>
        <w:tc>
          <w:tcPr>
            <w:tcW w:w="99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D45990E"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w:t>
            </w:r>
          </w:p>
        </w:tc>
        <w:tc>
          <w:tcPr>
            <w:tcW w:w="117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20D9D95"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1000 ft</w:t>
            </w:r>
            <w:r>
              <w:rPr>
                <w:rFonts w:ascii="Gentium Book Basic" w:eastAsia="Helvetica" w:hAnsi="Helvetica" w:cs="Helvetica"/>
                <w:color w:val="000000"/>
                <w:sz w:val="22"/>
                <w:szCs w:val="22"/>
                <w:vertAlign w:val="superscript"/>
              </w:rPr>
              <w:t>2</w:t>
            </w:r>
          </w:p>
        </w:tc>
        <w:tc>
          <w:tcPr>
            <w:tcW w:w="189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F631B64"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m:oMathPara>
              <m:oMath>
                <m:r>
                  <w:rPr>
                    <w:rFonts w:ascii="Cambria Math" w:hAnsi="Cambria Math"/>
                  </w:rPr>
                  <m:t>T=2.98×x</m:t>
                </m:r>
              </m:oMath>
            </m:oMathPara>
          </w:p>
        </w:tc>
        <w:tc>
          <w:tcPr>
            <w:tcW w:w="117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81EC95C"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25</w:t>
            </w:r>
          </w:p>
        </w:tc>
        <w:tc>
          <w:tcPr>
            <w:tcW w:w="90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01F95FA"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29</w:t>
            </w:r>
          </w:p>
        </w:tc>
        <w:tc>
          <w:tcPr>
            <w:tcW w:w="72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6C98392"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54</w:t>
            </w:r>
          </w:p>
        </w:tc>
      </w:tr>
    </w:tbl>
    <w:p w14:paraId="70C22B2C" w14:textId="77777777" w:rsidR="00ED56DA" w:rsidRDefault="00000000">
      <w:pPr>
        <w:pStyle w:val="Heading3"/>
      </w:pPr>
      <w:bookmarkStart w:id="85" w:name="multi-use-reduction"/>
      <w:bookmarkEnd w:id="77"/>
      <w:r>
        <w:t>Multi-use Reduction</w:t>
      </w:r>
    </w:p>
    <w:p w14:paraId="63FF304B" w14:textId="74657462" w:rsidR="00ED56DA" w:rsidRDefault="00000000">
      <w:pPr>
        <w:pStyle w:val="FirstParagraph"/>
      </w:pPr>
      <w:r>
        <w:t xml:space="preserve">Since these land uses share a development site, a multi-use trip reduction may be applied. This accounts for trips that are made from one location in the development site to another, and thus do not use the adjacent roadways. Information on the multi-use capture rates was obtained from the ITE Trip Generation Handbook (Institute of Transportation Engineers 2014), and the relevant information is summarized in </w:t>
      </w:r>
      <w:r w:rsidR="004F0043">
        <w:t>Table 9.</w:t>
      </w:r>
      <w:r>
        <w:t xml:space="preserve"> The </w:t>
      </w:r>
      <w:r w:rsidR="004F0043">
        <w:t>reduced</w:t>
      </w:r>
      <w:r>
        <w:t xml:space="preserve"> trip rates are given in </w:t>
      </w:r>
      <w:r w:rsidR="004F0043" w:rsidRPr="004F0043">
        <w:t>Table 10</w:t>
      </w:r>
      <w:r w:rsidRPr="004F0043">
        <w:t>,</w:t>
      </w:r>
      <w:r>
        <w:t xml:space="preserve"> and </w:t>
      </w:r>
      <w:hyperlink w:anchor="sec-apdx-tripgen">
        <w:r>
          <w:rPr>
            <w:rStyle w:val="Hyperlink"/>
          </w:rPr>
          <w:t>Appendix C</w:t>
        </w:r>
      </w:hyperlink>
      <w:r>
        <w:t xml:space="preserve"> contains more detailed calculations.</w:t>
      </w:r>
    </w:p>
    <w:p w14:paraId="4FEC8A15" w14:textId="77777777" w:rsidR="00ED56DA" w:rsidRDefault="00000000">
      <w:pPr>
        <w:pStyle w:val="TableCaption"/>
      </w:pPr>
      <w:r>
        <w:rPr>
          <w:b/>
        </w:rPr>
        <w:lastRenderedPageBreak/>
        <w:t xml:space="preserve">Table </w:t>
      </w:r>
      <w:bookmarkStart w:id="86" w:name="tbl-ite-multi-use-rates"/>
      <w:r>
        <w:rPr>
          <w:b/>
        </w:rPr>
        <w:fldChar w:fldCharType="begin"/>
      </w:r>
      <w:r>
        <w:rPr>
          <w:b/>
        </w:rPr>
        <w:instrText>SEQ tab \* Arabic</w:instrText>
      </w:r>
      <w:r>
        <w:rPr>
          <w:b/>
        </w:rPr>
        <w:fldChar w:fldCharType="separate"/>
      </w:r>
      <w:r w:rsidR="003D6E2A">
        <w:rPr>
          <w:b/>
          <w:noProof/>
        </w:rPr>
        <w:t>9</w:t>
      </w:r>
      <w:r>
        <w:rPr>
          <w:b/>
        </w:rPr>
        <w:fldChar w:fldCharType="end"/>
      </w:r>
      <w:bookmarkEnd w:id="86"/>
      <w:r>
        <w:rPr>
          <w:b/>
        </w:rPr>
        <w:t xml:space="preserve">: </w:t>
      </w:r>
      <w:r>
        <w:t>ITE Multi-use Capture Rates</w:t>
      </w:r>
    </w:p>
    <w:tbl>
      <w:tblPr>
        <w:tblW w:w="0" w:type="auto"/>
        <w:jc w:val="center"/>
        <w:tblLayout w:type="fixed"/>
        <w:tblLook w:val="0420" w:firstRow="1" w:lastRow="0" w:firstColumn="0" w:lastColumn="0" w:noHBand="0" w:noVBand="1"/>
      </w:tblPr>
      <w:tblGrid>
        <w:gridCol w:w="2324"/>
        <w:gridCol w:w="1606"/>
      </w:tblGrid>
      <w:tr w:rsidR="00ED56DA" w14:paraId="12639725" w14:textId="77777777">
        <w:trPr>
          <w:tblHeader/>
          <w:jc w:val="center"/>
        </w:trPr>
        <w:tc>
          <w:tcPr>
            <w:tcW w:w="232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07A237E"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Trip Movement</w:t>
            </w:r>
          </w:p>
        </w:tc>
        <w:tc>
          <w:tcPr>
            <w:tcW w:w="1606"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8B066C7"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Capture Rate</w:t>
            </w:r>
          </w:p>
        </w:tc>
      </w:tr>
      <w:tr w:rsidR="00ED56DA" w14:paraId="195A1F93" w14:textId="77777777">
        <w:trPr>
          <w:jc w:val="center"/>
        </w:trPr>
        <w:tc>
          <w:tcPr>
            <w:tcW w:w="2324"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A186C"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From Office to Retail</w:t>
            </w:r>
          </w:p>
        </w:tc>
        <w:tc>
          <w:tcPr>
            <w:tcW w:w="1606"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7A0A1"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23%</w:t>
            </w:r>
          </w:p>
        </w:tc>
      </w:tr>
      <w:tr w:rsidR="00ED56DA" w14:paraId="439B4D6F" w14:textId="77777777">
        <w:trPr>
          <w:jc w:val="center"/>
        </w:trPr>
        <w:tc>
          <w:tcPr>
            <w:tcW w:w="23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A112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From Retail to Office</w:t>
            </w:r>
          </w:p>
        </w:tc>
        <w:tc>
          <w:tcPr>
            <w:tcW w:w="16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0312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w:t>
            </w:r>
          </w:p>
        </w:tc>
      </w:tr>
      <w:tr w:rsidR="00ED56DA" w14:paraId="20546543" w14:textId="77777777">
        <w:trPr>
          <w:jc w:val="center"/>
        </w:trPr>
        <w:tc>
          <w:tcPr>
            <w:tcW w:w="23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67D1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To Office from Retail</w:t>
            </w:r>
          </w:p>
        </w:tc>
        <w:tc>
          <w:tcPr>
            <w:tcW w:w="16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A503A"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31%</w:t>
            </w:r>
          </w:p>
        </w:tc>
      </w:tr>
      <w:tr w:rsidR="00ED56DA" w14:paraId="7174F8F8" w14:textId="77777777">
        <w:trPr>
          <w:jc w:val="center"/>
        </w:trPr>
        <w:tc>
          <w:tcPr>
            <w:tcW w:w="232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0BD8AE9"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To Retail from Office</w:t>
            </w:r>
          </w:p>
        </w:tc>
        <w:tc>
          <w:tcPr>
            <w:tcW w:w="1606"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2870919"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r>
    </w:tbl>
    <w:p w14:paraId="2F8029B9" w14:textId="77777777" w:rsidR="00ED56DA" w:rsidRDefault="00000000">
      <w:pPr>
        <w:pStyle w:val="TableCaption"/>
      </w:pPr>
      <w:r>
        <w:rPr>
          <w:b/>
        </w:rPr>
        <w:t xml:space="preserve">Table </w:t>
      </w:r>
      <w:bookmarkStart w:id="87" w:name="tbl-tripgen-multiuse"/>
      <w:r>
        <w:rPr>
          <w:b/>
        </w:rPr>
        <w:fldChar w:fldCharType="begin"/>
      </w:r>
      <w:r>
        <w:rPr>
          <w:b/>
        </w:rPr>
        <w:instrText>SEQ tab \* Arabic</w:instrText>
      </w:r>
      <w:r>
        <w:rPr>
          <w:b/>
        </w:rPr>
        <w:fldChar w:fldCharType="separate"/>
      </w:r>
      <w:r w:rsidR="003D6E2A">
        <w:rPr>
          <w:b/>
          <w:noProof/>
        </w:rPr>
        <w:t>10</w:t>
      </w:r>
      <w:r>
        <w:rPr>
          <w:b/>
        </w:rPr>
        <w:fldChar w:fldCharType="end"/>
      </w:r>
      <w:bookmarkEnd w:id="87"/>
      <w:r>
        <w:rPr>
          <w:b/>
        </w:rPr>
        <w:t xml:space="preserve">: </w:t>
      </w:r>
      <w:r>
        <w:t>Trips After Multi-use Reduction</w:t>
      </w:r>
    </w:p>
    <w:tbl>
      <w:tblPr>
        <w:tblW w:w="0" w:type="auto"/>
        <w:jc w:val="center"/>
        <w:tblLayout w:type="fixed"/>
        <w:tblLook w:val="0420" w:firstRow="1" w:lastRow="0" w:firstColumn="0" w:lastColumn="0" w:noHBand="0" w:noVBand="1"/>
      </w:tblPr>
      <w:tblGrid>
        <w:gridCol w:w="2545"/>
        <w:gridCol w:w="1249"/>
        <w:gridCol w:w="1212"/>
        <w:gridCol w:w="1068"/>
        <w:gridCol w:w="892"/>
      </w:tblGrid>
      <w:tr w:rsidR="00ED56DA" w14:paraId="0AC9BBCE" w14:textId="77777777">
        <w:trPr>
          <w:tblHeader/>
          <w:jc w:val="center"/>
        </w:trPr>
        <w:tc>
          <w:tcPr>
            <w:tcW w:w="254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2CD59C6"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Description</w:t>
            </w:r>
          </w:p>
        </w:tc>
        <w:tc>
          <w:tcPr>
            <w:tcW w:w="124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AF9EA47"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ITE Land</w:t>
            </w:r>
            <w:r>
              <w:rPr>
                <w:rFonts w:ascii="Gentium Book Basic" w:eastAsia="Helvetica" w:hAnsi="Helvetica" w:cs="Helvetica"/>
                <w:color w:val="000000"/>
                <w:sz w:val="22"/>
                <w:szCs w:val="22"/>
              </w:rPr>
              <w:br/>
              <w:t>Use Code</w:t>
            </w:r>
          </w:p>
        </w:tc>
        <w:tc>
          <w:tcPr>
            <w:tcW w:w="121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09D8E77"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Entering</w:t>
            </w:r>
            <w:r>
              <w:rPr>
                <w:rFonts w:ascii="Gentium Book Basic" w:eastAsia="Helvetica" w:hAnsi="Helvetica" w:cs="Helvetica"/>
                <w:color w:val="000000"/>
                <w:sz w:val="22"/>
                <w:szCs w:val="22"/>
              </w:rPr>
              <w:br/>
              <w:t>Trips</w:t>
            </w:r>
          </w:p>
        </w:tc>
        <w:tc>
          <w:tcPr>
            <w:tcW w:w="1068"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76F61F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Exiting</w:t>
            </w:r>
            <w:r>
              <w:rPr>
                <w:rFonts w:ascii="Gentium Book Basic" w:eastAsia="Helvetica" w:hAnsi="Helvetica" w:cs="Helvetica"/>
                <w:color w:val="000000"/>
                <w:sz w:val="22"/>
                <w:szCs w:val="22"/>
              </w:rPr>
              <w:br/>
              <w:t>Trips</w:t>
            </w:r>
          </w:p>
        </w:tc>
        <w:tc>
          <w:tcPr>
            <w:tcW w:w="89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70F234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Total</w:t>
            </w:r>
            <w:r>
              <w:rPr>
                <w:rFonts w:ascii="Gentium Book Basic" w:eastAsia="Helvetica" w:hAnsi="Helvetica" w:cs="Helvetica"/>
                <w:color w:val="000000"/>
                <w:sz w:val="22"/>
                <w:szCs w:val="22"/>
              </w:rPr>
              <w:br/>
              <w:t>Trips</w:t>
            </w:r>
          </w:p>
        </w:tc>
      </w:tr>
      <w:tr w:rsidR="00ED56DA" w14:paraId="7DED32E8" w14:textId="77777777">
        <w:trPr>
          <w:jc w:val="center"/>
        </w:trPr>
        <w:tc>
          <w:tcPr>
            <w:tcW w:w="254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369337"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Sit-Down Restaurant</w:t>
            </w:r>
          </w:p>
        </w:tc>
        <w:tc>
          <w:tcPr>
            <w:tcW w:w="124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AACD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932</w:t>
            </w:r>
          </w:p>
        </w:tc>
        <w:tc>
          <w:tcPr>
            <w:tcW w:w="121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500A0"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44</w:t>
            </w:r>
          </w:p>
        </w:tc>
        <w:tc>
          <w:tcPr>
            <w:tcW w:w="1068"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6027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28</w:t>
            </w:r>
          </w:p>
        </w:tc>
        <w:tc>
          <w:tcPr>
            <w:tcW w:w="89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A8C18"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72</w:t>
            </w:r>
          </w:p>
        </w:tc>
      </w:tr>
      <w:tr w:rsidR="00ED56DA" w14:paraId="29D6C296" w14:textId="77777777">
        <w:trPr>
          <w:jc w:val="center"/>
        </w:trPr>
        <w:tc>
          <w:tcPr>
            <w:tcW w:w="25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C6E558"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General Office Building</w:t>
            </w:r>
          </w:p>
        </w:tc>
        <w:tc>
          <w:tcPr>
            <w:tcW w:w="12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92C92"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710</w:t>
            </w:r>
          </w:p>
        </w:tc>
        <w:tc>
          <w:tcPr>
            <w:tcW w:w="12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0FC171"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w:t>
            </w:r>
          </w:p>
        </w:tc>
        <w:tc>
          <w:tcPr>
            <w:tcW w:w="10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CF52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32</w:t>
            </w:r>
          </w:p>
        </w:tc>
        <w:tc>
          <w:tcPr>
            <w:tcW w:w="8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6931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38</w:t>
            </w:r>
          </w:p>
        </w:tc>
      </w:tr>
      <w:tr w:rsidR="00ED56DA" w14:paraId="3BDAD793" w14:textId="77777777">
        <w:trPr>
          <w:jc w:val="center"/>
        </w:trPr>
        <w:tc>
          <w:tcPr>
            <w:tcW w:w="254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EF3C26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Hardware/Paint Store</w:t>
            </w:r>
          </w:p>
        </w:tc>
        <w:tc>
          <w:tcPr>
            <w:tcW w:w="124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876591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816</w:t>
            </w:r>
          </w:p>
        </w:tc>
        <w:tc>
          <w:tcPr>
            <w:tcW w:w="121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F4589F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24</w:t>
            </w:r>
          </w:p>
        </w:tc>
        <w:tc>
          <w:tcPr>
            <w:tcW w:w="1068"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9CBDB05"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28</w:t>
            </w:r>
          </w:p>
        </w:tc>
        <w:tc>
          <w:tcPr>
            <w:tcW w:w="89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C9E316C"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52</w:t>
            </w:r>
          </w:p>
        </w:tc>
      </w:tr>
    </w:tbl>
    <w:p w14:paraId="558CE5FD" w14:textId="77777777" w:rsidR="00ED56DA" w:rsidRDefault="00000000">
      <w:pPr>
        <w:pStyle w:val="Heading3"/>
      </w:pPr>
      <w:bookmarkStart w:id="88" w:name="pass-by-reduction"/>
      <w:bookmarkEnd w:id="85"/>
      <w:r>
        <w:t>Pass-by Reduction</w:t>
      </w:r>
    </w:p>
    <w:p w14:paraId="195FEE9C" w14:textId="3A1D98C5" w:rsidR="00ED56DA" w:rsidRDefault="00000000">
      <w:pPr>
        <w:pStyle w:val="FirstParagraph"/>
      </w:pPr>
      <w:r>
        <w:t>The ITE Trip Generation Manual also provides information on pass-by trip reductions. These indicate trips that otherwise would have passed the development, and are “stopping by” the site rather than making a dedicated “new” trip to the site. Two of the proposed land uses—the restaurant and the hardware store—are given pass-by reduction rates of 43% and 26%, respectively. The office land use has no pass-by reduction, which is logical as most office trips would be for employment and not leisure</w:t>
      </w:r>
      <w:r w:rsidRPr="00E97875">
        <w:t xml:space="preserve">. </w:t>
      </w:r>
      <w:r w:rsidR="00E97875" w:rsidRPr="00E97875">
        <w:t>Table 11</w:t>
      </w:r>
      <w:r>
        <w:t xml:space="preserve"> presents the new calculated trips after these reductions.</w:t>
      </w:r>
    </w:p>
    <w:p w14:paraId="10518608" w14:textId="77777777" w:rsidR="00ED56DA" w:rsidRDefault="00000000">
      <w:pPr>
        <w:pStyle w:val="TableCaption"/>
      </w:pPr>
      <w:commentRangeStart w:id="89"/>
      <w:r>
        <w:rPr>
          <w:b/>
        </w:rPr>
        <w:lastRenderedPageBreak/>
        <w:t xml:space="preserve">Table </w:t>
      </w:r>
      <w:bookmarkStart w:id="90" w:name="tbl-tripgen-passby"/>
      <w:r>
        <w:rPr>
          <w:b/>
        </w:rPr>
        <w:fldChar w:fldCharType="begin"/>
      </w:r>
      <w:r>
        <w:rPr>
          <w:b/>
        </w:rPr>
        <w:instrText>SEQ tab \* Arabic</w:instrText>
      </w:r>
      <w:r>
        <w:rPr>
          <w:b/>
        </w:rPr>
        <w:fldChar w:fldCharType="separate"/>
      </w:r>
      <w:r w:rsidR="003D6E2A">
        <w:rPr>
          <w:b/>
          <w:noProof/>
        </w:rPr>
        <w:t>11</w:t>
      </w:r>
      <w:r>
        <w:rPr>
          <w:b/>
        </w:rPr>
        <w:fldChar w:fldCharType="end"/>
      </w:r>
      <w:bookmarkEnd w:id="90"/>
      <w:r>
        <w:rPr>
          <w:b/>
        </w:rPr>
        <w:t xml:space="preserve">: </w:t>
      </w:r>
      <w:r>
        <w:t>Trips After Pass-by Reduction</w:t>
      </w:r>
      <w:commentRangeEnd w:id="89"/>
      <w:r w:rsidR="003570C2">
        <w:rPr>
          <w:rStyle w:val="CommentReference"/>
          <w:rFonts w:asciiTheme="minorHAnsi" w:hAnsiTheme="minorHAnsi"/>
          <w:i w:val="0"/>
          <w:color w:val="auto"/>
        </w:rPr>
        <w:commentReference w:id="89"/>
      </w:r>
    </w:p>
    <w:tbl>
      <w:tblPr>
        <w:tblW w:w="0" w:type="auto"/>
        <w:jc w:val="center"/>
        <w:tblLayout w:type="fixed"/>
        <w:tblLook w:val="0420" w:firstRow="1" w:lastRow="0" w:firstColumn="0" w:lastColumn="0" w:noHBand="0" w:noVBand="1"/>
      </w:tblPr>
      <w:tblGrid>
        <w:gridCol w:w="2545"/>
        <w:gridCol w:w="1249"/>
        <w:gridCol w:w="1812"/>
        <w:gridCol w:w="1212"/>
        <w:gridCol w:w="1068"/>
        <w:gridCol w:w="892"/>
      </w:tblGrid>
      <w:tr w:rsidR="00ED56DA" w14:paraId="663065F4" w14:textId="77777777">
        <w:trPr>
          <w:tblHeader/>
          <w:jc w:val="center"/>
        </w:trPr>
        <w:tc>
          <w:tcPr>
            <w:tcW w:w="254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28F8C97"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Description</w:t>
            </w:r>
          </w:p>
        </w:tc>
        <w:tc>
          <w:tcPr>
            <w:tcW w:w="124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81152B8"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ITE Land</w:t>
            </w:r>
            <w:r>
              <w:rPr>
                <w:rFonts w:ascii="Gentium Book Basic" w:eastAsia="Helvetica" w:hAnsi="Helvetica" w:cs="Helvetica"/>
                <w:color w:val="000000"/>
                <w:sz w:val="22"/>
                <w:szCs w:val="22"/>
              </w:rPr>
              <w:br/>
              <w:t>Use Code</w:t>
            </w:r>
          </w:p>
        </w:tc>
        <w:tc>
          <w:tcPr>
            <w:tcW w:w="181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B9F6331"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Pass-by</w:t>
            </w:r>
            <w:r>
              <w:rPr>
                <w:rFonts w:ascii="Gentium Book Basic" w:eastAsia="Helvetica" w:hAnsi="Helvetica" w:cs="Helvetica"/>
                <w:color w:val="000000"/>
                <w:sz w:val="22"/>
                <w:szCs w:val="22"/>
              </w:rPr>
              <w:br/>
              <w:t>Reduction Rate</w:t>
            </w:r>
          </w:p>
        </w:tc>
        <w:tc>
          <w:tcPr>
            <w:tcW w:w="121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CAD1C80"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Entering</w:t>
            </w:r>
            <w:r>
              <w:rPr>
                <w:rFonts w:ascii="Gentium Book Basic" w:eastAsia="Helvetica" w:hAnsi="Helvetica" w:cs="Helvetica"/>
                <w:color w:val="000000"/>
                <w:sz w:val="22"/>
                <w:szCs w:val="22"/>
              </w:rPr>
              <w:br/>
              <w:t>Trips</w:t>
            </w:r>
          </w:p>
        </w:tc>
        <w:tc>
          <w:tcPr>
            <w:tcW w:w="1068"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82B423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Exiting</w:t>
            </w:r>
            <w:r>
              <w:rPr>
                <w:rFonts w:ascii="Gentium Book Basic" w:eastAsia="Helvetica" w:hAnsi="Helvetica" w:cs="Helvetica"/>
                <w:color w:val="000000"/>
                <w:sz w:val="22"/>
                <w:szCs w:val="22"/>
              </w:rPr>
              <w:br/>
              <w:t>Trips</w:t>
            </w:r>
          </w:p>
        </w:tc>
        <w:tc>
          <w:tcPr>
            <w:tcW w:w="89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E97875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Total</w:t>
            </w:r>
            <w:r>
              <w:rPr>
                <w:rFonts w:ascii="Gentium Book Basic" w:eastAsia="Helvetica" w:hAnsi="Helvetica" w:cs="Helvetica"/>
                <w:color w:val="000000"/>
                <w:sz w:val="22"/>
                <w:szCs w:val="22"/>
              </w:rPr>
              <w:br/>
              <w:t>Trips</w:t>
            </w:r>
          </w:p>
        </w:tc>
      </w:tr>
      <w:tr w:rsidR="00ED56DA" w14:paraId="2C1E4F1C" w14:textId="77777777">
        <w:trPr>
          <w:jc w:val="center"/>
        </w:trPr>
        <w:tc>
          <w:tcPr>
            <w:tcW w:w="254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42EC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Sit-Down Restaurant</w:t>
            </w:r>
          </w:p>
        </w:tc>
        <w:tc>
          <w:tcPr>
            <w:tcW w:w="124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4ADFE"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932</w:t>
            </w:r>
          </w:p>
        </w:tc>
        <w:tc>
          <w:tcPr>
            <w:tcW w:w="181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3A73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0.43</w:t>
            </w:r>
          </w:p>
        </w:tc>
        <w:tc>
          <w:tcPr>
            <w:tcW w:w="121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3B151"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25</w:t>
            </w:r>
          </w:p>
        </w:tc>
        <w:tc>
          <w:tcPr>
            <w:tcW w:w="1068"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64851"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16</w:t>
            </w:r>
          </w:p>
        </w:tc>
        <w:tc>
          <w:tcPr>
            <w:tcW w:w="89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127B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41</w:t>
            </w:r>
          </w:p>
        </w:tc>
      </w:tr>
      <w:tr w:rsidR="00ED56DA" w14:paraId="3E923385" w14:textId="77777777">
        <w:trPr>
          <w:jc w:val="center"/>
        </w:trPr>
        <w:tc>
          <w:tcPr>
            <w:tcW w:w="25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DA9A9"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General Office Building</w:t>
            </w:r>
          </w:p>
        </w:tc>
        <w:tc>
          <w:tcPr>
            <w:tcW w:w="12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26C9E"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710</w:t>
            </w:r>
          </w:p>
        </w:tc>
        <w:tc>
          <w:tcPr>
            <w:tcW w:w="18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DDA65"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0.00</w:t>
            </w:r>
          </w:p>
        </w:tc>
        <w:tc>
          <w:tcPr>
            <w:tcW w:w="12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004D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w:t>
            </w:r>
          </w:p>
        </w:tc>
        <w:tc>
          <w:tcPr>
            <w:tcW w:w="10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7B0FC"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32</w:t>
            </w:r>
          </w:p>
        </w:tc>
        <w:tc>
          <w:tcPr>
            <w:tcW w:w="8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4D8272"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38</w:t>
            </w:r>
          </w:p>
        </w:tc>
      </w:tr>
      <w:tr w:rsidR="00ED56DA" w14:paraId="4ED8797B" w14:textId="77777777">
        <w:trPr>
          <w:jc w:val="center"/>
        </w:trPr>
        <w:tc>
          <w:tcPr>
            <w:tcW w:w="254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9CF4292"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Hardware/Paint Store</w:t>
            </w:r>
          </w:p>
        </w:tc>
        <w:tc>
          <w:tcPr>
            <w:tcW w:w="124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F3998E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816</w:t>
            </w:r>
          </w:p>
        </w:tc>
        <w:tc>
          <w:tcPr>
            <w:tcW w:w="181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FACBDA7"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0.26</w:t>
            </w:r>
          </w:p>
        </w:tc>
        <w:tc>
          <w:tcPr>
            <w:tcW w:w="121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0F46564"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w:t>
            </w:r>
          </w:p>
        </w:tc>
        <w:tc>
          <w:tcPr>
            <w:tcW w:w="1068"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AE2903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21</w:t>
            </w:r>
          </w:p>
        </w:tc>
        <w:tc>
          <w:tcPr>
            <w:tcW w:w="89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0C41EA6"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39</w:t>
            </w:r>
          </w:p>
        </w:tc>
      </w:tr>
    </w:tbl>
    <w:p w14:paraId="2002B858" w14:textId="77777777" w:rsidR="00E97875" w:rsidRDefault="00E97875">
      <w:pPr>
        <w:rPr>
          <w:rFonts w:ascii="Alte Haas Grotesk" w:eastAsiaTheme="majorEastAsia" w:hAnsi="Alte Haas Grotesk" w:cs="Times New Roman (Headings CS)"/>
          <w:b/>
          <w:smallCaps/>
          <w:color w:val="000000" w:themeColor="text1"/>
          <w:sz w:val="40"/>
          <w:szCs w:val="32"/>
        </w:rPr>
      </w:pPr>
      <w:bookmarkStart w:id="91" w:name="references"/>
      <w:bookmarkEnd w:id="73"/>
      <w:bookmarkEnd w:id="76"/>
      <w:bookmarkEnd w:id="88"/>
      <w:r>
        <w:br w:type="page"/>
      </w:r>
    </w:p>
    <w:p w14:paraId="61B93FD8" w14:textId="31803F22" w:rsidR="00ED56DA" w:rsidRDefault="00000000">
      <w:pPr>
        <w:pStyle w:val="Heading1"/>
      </w:pPr>
      <w:bookmarkStart w:id="92" w:name="_Toc127914505"/>
      <w:commentRangeStart w:id="93"/>
      <w:r>
        <w:lastRenderedPageBreak/>
        <w:t>References</w:t>
      </w:r>
      <w:bookmarkEnd w:id="92"/>
      <w:commentRangeEnd w:id="93"/>
      <w:r w:rsidR="00273D03">
        <w:rPr>
          <w:rStyle w:val="CommentReference"/>
          <w:rFonts w:asciiTheme="minorHAnsi" w:eastAsiaTheme="minorHAnsi" w:hAnsiTheme="minorHAnsi" w:cstheme="minorBidi"/>
          <w:b w:val="0"/>
          <w:smallCaps w:val="0"/>
          <w:color w:val="auto"/>
        </w:rPr>
        <w:commentReference w:id="93"/>
      </w:r>
    </w:p>
    <w:p w14:paraId="1AD32B58" w14:textId="77777777" w:rsidR="00ED56DA" w:rsidRDefault="00000000">
      <w:pPr>
        <w:pStyle w:val="Bibliography"/>
      </w:pPr>
      <w:bookmarkStart w:id="94" w:name="X4df75cfe4e1773facb749f6f983fdbaacbb434a"/>
      <w:bookmarkStart w:id="95" w:name="refs"/>
      <w:r>
        <w:t xml:space="preserve">Institute of Transportation Engineers. (2014). </w:t>
      </w:r>
      <w:hyperlink r:id="rId21">
        <w:r>
          <w:rPr>
            <w:rStyle w:val="Hyperlink"/>
            <w:i/>
            <w:iCs/>
          </w:rPr>
          <w:t>Trip generation handbook</w:t>
        </w:r>
      </w:hyperlink>
      <w:r>
        <w:t>.</w:t>
      </w:r>
    </w:p>
    <w:p w14:paraId="32329BB2" w14:textId="77777777" w:rsidR="00ED56DA" w:rsidRDefault="00000000">
      <w:pPr>
        <w:pStyle w:val="Bibliography"/>
      </w:pPr>
      <w:bookmarkStart w:id="96" w:name="X5668e9d6800f25ffd0464b286894c25f5345cf5"/>
      <w:bookmarkEnd w:id="94"/>
      <w:r>
        <w:t xml:space="preserve">Institute of Transportation Engineers. (2021). </w:t>
      </w:r>
      <w:hyperlink r:id="rId22">
        <w:r>
          <w:rPr>
            <w:rStyle w:val="Hyperlink"/>
            <w:i/>
            <w:iCs/>
          </w:rPr>
          <w:t>Trip generation manual</w:t>
        </w:r>
      </w:hyperlink>
      <w:r>
        <w:t>.</w:t>
      </w:r>
    </w:p>
    <w:p w14:paraId="5A8BD580" w14:textId="77777777" w:rsidR="00ED56DA" w:rsidRDefault="00000000">
      <w:pPr>
        <w:pStyle w:val="Bibliography"/>
      </w:pPr>
      <w:bookmarkStart w:id="97" w:name="ref-highway2022"/>
      <w:bookmarkEnd w:id="96"/>
      <w:r>
        <w:t xml:space="preserve">National Academies of Sciences, Engineering, and Medicine. (2022). </w:t>
      </w:r>
      <w:hyperlink r:id="rId23">
        <w:r>
          <w:rPr>
            <w:rStyle w:val="Hyperlink"/>
            <w:i/>
            <w:iCs/>
          </w:rPr>
          <w:t>Highway capacity manual 7th edition: A guide for multimodal mobility analysis</w:t>
        </w:r>
      </w:hyperlink>
      <w:r>
        <w:t>. National Academies Press, Washington, D.C.</w:t>
      </w:r>
    </w:p>
    <w:p w14:paraId="418A8789" w14:textId="77777777" w:rsidR="00ED56DA" w:rsidRDefault="00000000">
      <w:pPr>
        <w:pStyle w:val="Bibliography"/>
      </w:pPr>
      <w:bookmarkStart w:id="98" w:name="ref-provocitycode"/>
      <w:bookmarkEnd w:id="97"/>
      <w:r>
        <w:t>Provo City Utah. (2022a). “</w:t>
      </w:r>
      <w:hyperlink r:id="rId24">
        <w:r>
          <w:rPr>
            <w:rStyle w:val="Hyperlink"/>
          </w:rPr>
          <w:t>Provo city code</w:t>
        </w:r>
      </w:hyperlink>
      <w:r>
        <w:t>.”</w:t>
      </w:r>
    </w:p>
    <w:p w14:paraId="7A7E6C28" w14:textId="77777777" w:rsidR="00ED56DA" w:rsidRDefault="00000000">
      <w:pPr>
        <w:pStyle w:val="Bibliography"/>
      </w:pPr>
      <w:bookmarkStart w:id="99" w:name="ref-provocityutah2022"/>
      <w:bookmarkEnd w:id="98"/>
      <w:r>
        <w:t>Provo City Utah. (2022b). “</w:t>
      </w:r>
      <w:hyperlink r:id="rId25">
        <w:r>
          <w:rPr>
            <w:rStyle w:val="Hyperlink"/>
          </w:rPr>
          <w:t>Provo city zoning map</w:t>
        </w:r>
      </w:hyperlink>
      <w:r>
        <w:t>.”</w:t>
      </w:r>
    </w:p>
    <w:p w14:paraId="5F082F1E" w14:textId="77777777" w:rsidR="00ED56DA" w:rsidRDefault="00000000">
      <w:pPr>
        <w:pStyle w:val="Bibliography"/>
      </w:pPr>
      <w:bookmarkStart w:id="100" w:name="ref-trafficware2019"/>
      <w:bookmarkEnd w:id="99"/>
      <w:r>
        <w:t xml:space="preserve">Trafficware. (2019). </w:t>
      </w:r>
      <w:hyperlink r:id="rId26">
        <w:r>
          <w:rPr>
            <w:rStyle w:val="Hyperlink"/>
            <w:i/>
            <w:iCs/>
          </w:rPr>
          <w:t>Synchro</w:t>
        </w:r>
      </w:hyperlink>
      <w:r>
        <w:t>. Cubic Transportation Systems.</w:t>
      </w:r>
    </w:p>
    <w:p w14:paraId="58048403" w14:textId="77777777" w:rsidR="00ED56DA" w:rsidRDefault="00000000">
      <w:pPr>
        <w:pStyle w:val="Bibliography"/>
      </w:pPr>
      <w:bookmarkStart w:id="101" w:name="ref-utahdepartmentoftransportation2019"/>
      <w:bookmarkEnd w:id="100"/>
      <w:r>
        <w:t>Utah Department of Transportation. (2019). “</w:t>
      </w:r>
      <w:hyperlink r:id="rId27">
        <w:r>
          <w:rPr>
            <w:rStyle w:val="Hyperlink"/>
          </w:rPr>
          <w:t>Administrative rule R930-6 (access management)</w:t>
        </w:r>
      </w:hyperlink>
      <w:r>
        <w:t>.”</w:t>
      </w:r>
    </w:p>
    <w:p w14:paraId="4049596E" w14:textId="77777777" w:rsidR="00ED56DA" w:rsidRDefault="00000000">
      <w:pPr>
        <w:pStyle w:val="Bibliography"/>
      </w:pPr>
      <w:bookmarkStart w:id="102" w:name="ref-utahdepartmentoftransportation2023"/>
      <w:bookmarkEnd w:id="101"/>
      <w:r>
        <w:t>Utah Department of Transportation. (2023b). “</w:t>
      </w:r>
      <w:hyperlink r:id="rId28">
        <w:r>
          <w:rPr>
            <w:rStyle w:val="Hyperlink"/>
          </w:rPr>
          <w:t>ROW access categories</w:t>
        </w:r>
      </w:hyperlink>
      <w:r>
        <w:t>.”</w:t>
      </w:r>
    </w:p>
    <w:p w14:paraId="58F8B1D8" w14:textId="77777777" w:rsidR="00ED56DA" w:rsidRDefault="00000000">
      <w:pPr>
        <w:pStyle w:val="Bibliography"/>
      </w:pPr>
      <w:bookmarkStart w:id="103" w:name="ref-utahdepartmentoftransportation2023a"/>
      <w:bookmarkEnd w:id="102"/>
      <w:r>
        <w:t>Utah Department of Transportation. (2023a). “</w:t>
      </w:r>
      <w:hyperlink r:id="rId29">
        <w:r>
          <w:rPr>
            <w:rStyle w:val="Hyperlink"/>
          </w:rPr>
          <w:t>Functional class (ALRS)</w:t>
        </w:r>
      </w:hyperlink>
      <w:r>
        <w:t>.”</w:t>
      </w:r>
    </w:p>
    <w:p w14:paraId="57CB7FFD" w14:textId="77777777" w:rsidR="00ED56DA" w:rsidRDefault="00000000">
      <w:pPr>
        <w:pStyle w:val="Bibliography"/>
      </w:pPr>
      <w:bookmarkStart w:id="104" w:name="ref-utahdepartmentoftransportation"/>
      <w:bookmarkEnd w:id="103"/>
      <w:r>
        <w:t>Utah Department of Transportation. (n.d.). “</w:t>
      </w:r>
      <w:hyperlink r:id="rId30">
        <w:r>
          <w:rPr>
            <w:rStyle w:val="Hyperlink"/>
          </w:rPr>
          <w:t xml:space="preserve">Utah </w:t>
        </w:r>
        <w:proofErr w:type="gramStart"/>
        <w:r>
          <w:rPr>
            <w:rStyle w:val="Hyperlink"/>
          </w:rPr>
          <w:t>valley</w:t>
        </w:r>
        <w:proofErr w:type="gramEnd"/>
        <w:r>
          <w:rPr>
            <w:rStyle w:val="Hyperlink"/>
          </w:rPr>
          <w:t xml:space="preserve"> express (UVX)</w:t>
        </w:r>
      </w:hyperlink>
      <w:r>
        <w:t>.”</w:t>
      </w:r>
    </w:p>
    <w:bookmarkEnd w:id="91"/>
    <w:bookmarkEnd w:id="95"/>
    <w:bookmarkEnd w:id="104"/>
    <w:p w14:paraId="3C1CDD71" w14:textId="77777777" w:rsidR="00E97875" w:rsidRDefault="00E97875">
      <w:pPr>
        <w:rPr>
          <w:rFonts w:ascii="Alte Haas Grotesk" w:eastAsiaTheme="majorEastAsia" w:hAnsi="Alte Haas Grotesk" w:cs="Times New Roman (Headings CS)"/>
          <w:b/>
          <w:smallCaps/>
          <w:color w:val="000000" w:themeColor="text1"/>
          <w:sz w:val="40"/>
          <w:szCs w:val="32"/>
        </w:rPr>
      </w:pPr>
      <w:r>
        <w:br w:type="page"/>
      </w:r>
    </w:p>
    <w:p w14:paraId="34F9E28E" w14:textId="2366DC44" w:rsidR="00ED56DA" w:rsidRDefault="00000000">
      <w:pPr>
        <w:pStyle w:val="Heading1"/>
      </w:pPr>
      <w:bookmarkStart w:id="105" w:name="_Toc127914506"/>
      <w:r>
        <w:lastRenderedPageBreak/>
        <w:t>Appendix A. Synchro LOS Analysis (Existing)</w:t>
      </w:r>
      <w:bookmarkEnd w:id="105"/>
    </w:p>
    <w:p w14:paraId="71752CA9" w14:textId="77777777" w:rsidR="00ED56DA" w:rsidRDefault="00000000">
      <w:pPr>
        <w:pStyle w:val="FirstParagraph"/>
      </w:pPr>
      <w:r>
        <w:t>This appendix contains the results of the Synchro LOS analysis for the existing road volumes, signal timings, and lane configurations. The analysis of the AWSC 1200 South / Towne Centre Blvd intersection is given first, followed by the analysis for the remaining (signalized) intersections.</w:t>
      </w:r>
    </w:p>
    <w:p w14:paraId="373F4FBF" w14:textId="77777777" w:rsidR="00ED56DA" w:rsidRDefault="00000000">
      <w:pPr>
        <w:pStyle w:val="BodyText"/>
      </w:pPr>
      <w:r>
        <w:rPr>
          <w:noProof/>
        </w:rPr>
        <w:lastRenderedPageBreak/>
        <w:drawing>
          <wp:inline distT="0" distB="0" distL="0" distR="0" wp14:anchorId="37AD6B9A" wp14:editId="1305D16F">
            <wp:extent cx="5943600" cy="7691717"/>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122" name="Picture" descr="qmd/appendix/../../data/reference/Synchro%20Analysis%201200TCB.pdf"/>
                    <pic:cNvPicPr>
                      <a:picLocks noChangeAspect="1" noChangeArrowheads="1"/>
                    </pic:cNvPicPr>
                  </pic:nvPicPr>
                  <pic:blipFill>
                    <a:blip r:embed="rId31"/>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614044AC" wp14:editId="799760E8">
            <wp:extent cx="5943600" cy="7691717"/>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125" name="Picture" descr="qmd/appendix/../../data/reference/Synchro%20Analysis%201200UA.pdf"/>
                    <pic:cNvPicPr>
                      <a:picLocks noChangeAspect="1" noChangeArrowheads="1"/>
                    </pic:cNvPicPr>
                  </pic:nvPicPr>
                  <pic:blipFill>
                    <a:blip r:embed="rId32"/>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3F6DB019" wp14:editId="6E0986D2">
            <wp:extent cx="5943600" cy="7691717"/>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128" name="Picture" descr="qmd/appendix/../../data/reference/Synchro%20Analysis%20TCDTCB.pdf"/>
                    <pic:cNvPicPr>
                      <a:picLocks noChangeAspect="1" noChangeArrowheads="1"/>
                    </pic:cNvPicPr>
                  </pic:nvPicPr>
                  <pic:blipFill>
                    <a:blip r:embed="rId33"/>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7E861B06" wp14:editId="79C7B561">
            <wp:extent cx="5943600" cy="7691717"/>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131" name="Picture" descr="qmd/appendix/../../data/reference/Synchro%20Analysis%20TCDUA.pdf"/>
                    <pic:cNvPicPr>
                      <a:picLocks noChangeAspect="1" noChangeArrowheads="1"/>
                    </pic:cNvPicPr>
                  </pic:nvPicPr>
                  <pic:blipFill>
                    <a:blip r:embed="rId34"/>
                    <a:stretch>
                      <a:fillRect/>
                    </a:stretch>
                  </pic:blipFill>
                  <pic:spPr bwMode="auto">
                    <a:xfrm>
                      <a:off x="0" y="0"/>
                      <a:ext cx="5943600" cy="7691717"/>
                    </a:xfrm>
                    <a:prstGeom prst="rect">
                      <a:avLst/>
                    </a:prstGeom>
                    <a:noFill/>
                    <a:ln w="9525">
                      <a:noFill/>
                      <a:headEnd/>
                      <a:tailEnd/>
                    </a:ln>
                  </pic:spPr>
                </pic:pic>
              </a:graphicData>
            </a:graphic>
          </wp:inline>
        </w:drawing>
      </w:r>
    </w:p>
    <w:p w14:paraId="12E33213" w14:textId="77777777" w:rsidR="00ED56DA" w:rsidRDefault="00000000">
      <w:pPr>
        <w:pStyle w:val="Heading1"/>
      </w:pPr>
      <w:bookmarkStart w:id="106" w:name="_Toc127914507"/>
      <w:bookmarkStart w:id="107" w:name="sec-apdx-signal-timings"/>
      <w:r>
        <w:lastRenderedPageBreak/>
        <w:t>Appendix B. Signalized Intersection Signal Timings</w:t>
      </w:r>
      <w:bookmarkEnd w:id="106"/>
    </w:p>
    <w:p w14:paraId="3104B4A8" w14:textId="77777777" w:rsidR="00ED56DA" w:rsidRDefault="00000000">
      <w:pPr>
        <w:pStyle w:val="FirstParagraph"/>
      </w:pPr>
      <w:r>
        <w:t>This appendix provides signal timings for the three signalized intersections in the study area (University Ave. / 1200 South, University Ave. / Towne Center Dr. (East Bay Blvd.), and Towne Center Blvd. / Towne Center Dr.). It is worth noting that Phases 1/5, 2/6, 3/7, and 4/8 are active simultaneously (in pairs), and the non–left-turn phases include both the through and right-turn movements.</w:t>
      </w:r>
    </w:p>
    <w:p w14:paraId="1C935BE3" w14:textId="77777777" w:rsidR="00ED56DA" w:rsidRDefault="00000000">
      <w:pPr>
        <w:pStyle w:val="BodyText"/>
      </w:pPr>
      <w:r>
        <w:rPr>
          <w:noProof/>
        </w:rPr>
        <w:lastRenderedPageBreak/>
        <w:drawing>
          <wp:inline distT="0" distB="0" distL="0" distR="0" wp14:anchorId="7D864258" wp14:editId="22AC30C4">
            <wp:extent cx="5943600" cy="7689577"/>
            <wp:effectExtent l="0" t="0" r="0" b="0"/>
            <wp:docPr id="134" name="Picture"/>
            <wp:cNvGraphicFramePr/>
            <a:graphic xmlns:a="http://schemas.openxmlformats.org/drawingml/2006/main">
              <a:graphicData uri="http://schemas.openxmlformats.org/drawingml/2006/picture">
                <pic:pic xmlns:pic="http://schemas.openxmlformats.org/drawingml/2006/picture">
                  <pic:nvPicPr>
                    <pic:cNvPr id="135" name="Picture" descr="qmd/appendix/../../images/signal_timings/UA1200S.png"/>
                    <pic:cNvPicPr>
                      <a:picLocks noChangeAspect="1" noChangeArrowheads="1"/>
                    </pic:cNvPicPr>
                  </pic:nvPicPr>
                  <pic:blipFill>
                    <a:blip r:embed="rId35"/>
                    <a:stretch>
                      <a:fillRect/>
                    </a:stretch>
                  </pic:blipFill>
                  <pic:spPr bwMode="auto">
                    <a:xfrm>
                      <a:off x="0" y="0"/>
                      <a:ext cx="5943600" cy="768957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42D7A05A" wp14:editId="652F6BAB">
            <wp:extent cx="5943600" cy="7689577"/>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138" name="Picture" descr="qmd/appendix/../../images/signal_timings/UATCD.png"/>
                    <pic:cNvPicPr>
                      <a:picLocks noChangeAspect="1" noChangeArrowheads="1"/>
                    </pic:cNvPicPr>
                  </pic:nvPicPr>
                  <pic:blipFill>
                    <a:blip r:embed="rId36"/>
                    <a:stretch>
                      <a:fillRect/>
                    </a:stretch>
                  </pic:blipFill>
                  <pic:spPr bwMode="auto">
                    <a:xfrm>
                      <a:off x="0" y="0"/>
                      <a:ext cx="5943600" cy="768957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67426A31" wp14:editId="79F0C94A">
            <wp:extent cx="5943600" cy="7689577"/>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141" name="Picture" descr="qmd/appendix/../../images/signal_timings/TCBTCD.png"/>
                    <pic:cNvPicPr>
                      <a:picLocks noChangeAspect="1" noChangeArrowheads="1"/>
                    </pic:cNvPicPr>
                  </pic:nvPicPr>
                  <pic:blipFill>
                    <a:blip r:embed="rId37"/>
                    <a:stretch>
                      <a:fillRect/>
                    </a:stretch>
                  </pic:blipFill>
                  <pic:spPr bwMode="auto">
                    <a:xfrm>
                      <a:off x="0" y="0"/>
                      <a:ext cx="5943600" cy="7689577"/>
                    </a:xfrm>
                    <a:prstGeom prst="rect">
                      <a:avLst/>
                    </a:prstGeom>
                    <a:noFill/>
                    <a:ln w="9525">
                      <a:noFill/>
                      <a:headEnd/>
                      <a:tailEnd/>
                    </a:ln>
                  </pic:spPr>
                </pic:pic>
              </a:graphicData>
            </a:graphic>
          </wp:inline>
        </w:drawing>
      </w:r>
    </w:p>
    <w:p w14:paraId="5C38D88C" w14:textId="77777777" w:rsidR="00ED56DA" w:rsidRDefault="00000000">
      <w:pPr>
        <w:pStyle w:val="Heading1"/>
      </w:pPr>
      <w:bookmarkStart w:id="108" w:name="_Toc127914508"/>
      <w:bookmarkStart w:id="109" w:name="sec-apdx-tripgen"/>
      <w:bookmarkEnd w:id="107"/>
      <w:r>
        <w:lastRenderedPageBreak/>
        <w:t>Appendix C. ITE Trip Generation Reference</w:t>
      </w:r>
      <w:bookmarkEnd w:id="108"/>
    </w:p>
    <w:p w14:paraId="0BD85ED6" w14:textId="77777777" w:rsidR="00ED56DA" w:rsidRDefault="00000000">
      <w:pPr>
        <w:pStyle w:val="FirstParagraph"/>
      </w:pPr>
      <w:r>
        <w:t>This appendix contains the ITE Trip Generation Manual references used for trip generation, including to determine the appropriate study level for this TIA. These are land use codes 710 (General Office Building), 816 (Hardware/Paint Store), and 932 (High-Turnover (Sit-Down) Restaurant), for both the daily trips and the PM peak trips. It also contains a diagram of the multi-use trip reduction.</w:t>
      </w:r>
    </w:p>
    <w:p w14:paraId="06BAE168" w14:textId="77777777" w:rsidR="00ED56DA" w:rsidRDefault="00000000">
      <w:pPr>
        <w:pStyle w:val="BodyText"/>
      </w:pPr>
      <w:r>
        <w:rPr>
          <w:noProof/>
        </w:rPr>
        <w:lastRenderedPageBreak/>
        <w:drawing>
          <wp:inline distT="0" distB="0" distL="0" distR="0" wp14:anchorId="256726E0" wp14:editId="014B371F">
            <wp:extent cx="5943600" cy="7691717"/>
            <wp:effectExtent l="0" t="0" r="0" b="0"/>
            <wp:docPr id="144" name="Picture"/>
            <wp:cNvGraphicFramePr/>
            <a:graphic xmlns:a="http://schemas.openxmlformats.org/drawingml/2006/main">
              <a:graphicData uri="http://schemas.openxmlformats.org/drawingml/2006/picture">
                <pic:pic xmlns:pic="http://schemas.openxmlformats.org/drawingml/2006/picture">
                  <pic:nvPicPr>
                    <pic:cNvPr id="145" name="Picture" descr="qmd/appendix/../../images/tripgen/710_pm.pdf"/>
                    <pic:cNvPicPr>
                      <a:picLocks noChangeAspect="1" noChangeArrowheads="1"/>
                    </pic:cNvPicPr>
                  </pic:nvPicPr>
                  <pic:blipFill>
                    <a:blip r:embed="rId38"/>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3D8E4846" wp14:editId="16777F1F">
            <wp:extent cx="5943600" cy="7691717"/>
            <wp:effectExtent l="0" t="0" r="0" b="0"/>
            <wp:docPr id="147" name="Picture"/>
            <wp:cNvGraphicFramePr/>
            <a:graphic xmlns:a="http://schemas.openxmlformats.org/drawingml/2006/main">
              <a:graphicData uri="http://schemas.openxmlformats.org/drawingml/2006/picture">
                <pic:pic xmlns:pic="http://schemas.openxmlformats.org/drawingml/2006/picture">
                  <pic:nvPicPr>
                    <pic:cNvPr id="148" name="Picture" descr="qmd/appendix/../../images/tripgen/710_wkday.pdf"/>
                    <pic:cNvPicPr>
                      <a:picLocks noChangeAspect="1" noChangeArrowheads="1"/>
                    </pic:cNvPicPr>
                  </pic:nvPicPr>
                  <pic:blipFill>
                    <a:blip r:embed="rId39"/>
                    <a:stretch>
                      <a:fillRect/>
                    </a:stretch>
                  </pic:blipFill>
                  <pic:spPr bwMode="auto">
                    <a:xfrm>
                      <a:off x="0" y="0"/>
                      <a:ext cx="5943600" cy="7691717"/>
                    </a:xfrm>
                    <a:prstGeom prst="rect">
                      <a:avLst/>
                    </a:prstGeom>
                    <a:noFill/>
                    <a:ln w="9525">
                      <a:noFill/>
                      <a:headEnd/>
                      <a:tailEnd/>
                    </a:ln>
                  </pic:spPr>
                </pic:pic>
              </a:graphicData>
            </a:graphic>
          </wp:inline>
        </w:drawing>
      </w:r>
    </w:p>
    <w:p w14:paraId="4A6605F5" w14:textId="77777777" w:rsidR="00ED56DA" w:rsidRDefault="00000000">
      <w:pPr>
        <w:pStyle w:val="BodyText"/>
      </w:pPr>
      <w:r>
        <w:rPr>
          <w:noProof/>
        </w:rPr>
        <w:lastRenderedPageBreak/>
        <w:drawing>
          <wp:inline distT="0" distB="0" distL="0" distR="0" wp14:anchorId="01549777" wp14:editId="2543637C">
            <wp:extent cx="5943600" cy="7691717"/>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151" name="Picture" descr="qmd/appendix/../../images/tripgen/816_pm.pdf"/>
                    <pic:cNvPicPr>
                      <a:picLocks noChangeAspect="1" noChangeArrowheads="1"/>
                    </pic:cNvPicPr>
                  </pic:nvPicPr>
                  <pic:blipFill>
                    <a:blip r:embed="rId40"/>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254C48D1" wp14:editId="7A9244D0">
            <wp:extent cx="5943600" cy="7691717"/>
            <wp:effectExtent l="0" t="0" r="0" b="0"/>
            <wp:docPr id="153" name="Picture"/>
            <wp:cNvGraphicFramePr/>
            <a:graphic xmlns:a="http://schemas.openxmlformats.org/drawingml/2006/main">
              <a:graphicData uri="http://schemas.openxmlformats.org/drawingml/2006/picture">
                <pic:pic xmlns:pic="http://schemas.openxmlformats.org/drawingml/2006/picture">
                  <pic:nvPicPr>
                    <pic:cNvPr id="154" name="Picture" descr="qmd/appendix/../../images/tripgen/816_wkday.pdf"/>
                    <pic:cNvPicPr>
                      <a:picLocks noChangeAspect="1" noChangeArrowheads="1"/>
                    </pic:cNvPicPr>
                  </pic:nvPicPr>
                  <pic:blipFill>
                    <a:blip r:embed="rId41"/>
                    <a:stretch>
                      <a:fillRect/>
                    </a:stretch>
                  </pic:blipFill>
                  <pic:spPr bwMode="auto">
                    <a:xfrm>
                      <a:off x="0" y="0"/>
                      <a:ext cx="5943600" cy="7691717"/>
                    </a:xfrm>
                    <a:prstGeom prst="rect">
                      <a:avLst/>
                    </a:prstGeom>
                    <a:noFill/>
                    <a:ln w="9525">
                      <a:noFill/>
                      <a:headEnd/>
                      <a:tailEnd/>
                    </a:ln>
                  </pic:spPr>
                </pic:pic>
              </a:graphicData>
            </a:graphic>
          </wp:inline>
        </w:drawing>
      </w:r>
    </w:p>
    <w:p w14:paraId="46FF642A" w14:textId="77777777" w:rsidR="00ED56DA" w:rsidRDefault="00000000">
      <w:pPr>
        <w:pStyle w:val="BodyText"/>
      </w:pPr>
      <w:r>
        <w:rPr>
          <w:noProof/>
        </w:rPr>
        <w:lastRenderedPageBreak/>
        <w:drawing>
          <wp:inline distT="0" distB="0" distL="0" distR="0" wp14:anchorId="5866E1AD" wp14:editId="7DEC80B0">
            <wp:extent cx="5943600" cy="7691717"/>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157" name="Picture" descr="qmd/appendix/../../images/tripgen/932_pm.pdf"/>
                    <pic:cNvPicPr>
                      <a:picLocks noChangeAspect="1" noChangeArrowheads="1"/>
                    </pic:cNvPicPr>
                  </pic:nvPicPr>
                  <pic:blipFill>
                    <a:blip r:embed="rId42"/>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7511CDC8" wp14:editId="47105696">
            <wp:extent cx="5943600" cy="7691717"/>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160" name="Picture" descr="qmd/appendix/../../images/tripgen/932_wkday.pdf"/>
                    <pic:cNvPicPr>
                      <a:picLocks noChangeAspect="1" noChangeArrowheads="1"/>
                    </pic:cNvPicPr>
                  </pic:nvPicPr>
                  <pic:blipFill>
                    <a:blip r:embed="rId43"/>
                    <a:stretch>
                      <a:fillRect/>
                    </a:stretch>
                  </pic:blipFill>
                  <pic:spPr bwMode="auto">
                    <a:xfrm>
                      <a:off x="0" y="0"/>
                      <a:ext cx="5943600" cy="7691717"/>
                    </a:xfrm>
                    <a:prstGeom prst="rect">
                      <a:avLst/>
                    </a:prstGeom>
                    <a:noFill/>
                    <a:ln w="9525">
                      <a:noFill/>
                      <a:headEnd/>
                      <a:tailEnd/>
                    </a:ln>
                  </pic:spPr>
                </pic:pic>
              </a:graphicData>
            </a:graphic>
          </wp:inline>
        </w:drawing>
      </w:r>
    </w:p>
    <w:p w14:paraId="4EB28922" w14:textId="77777777" w:rsidR="00ED56DA" w:rsidRDefault="00000000">
      <w:pPr>
        <w:pStyle w:val="BodyText"/>
      </w:pPr>
      <w:r>
        <w:rPr>
          <w:noProof/>
        </w:rPr>
        <w:lastRenderedPageBreak/>
        <w:drawing>
          <wp:inline distT="0" distB="0" distL="0" distR="0" wp14:anchorId="58D685BE" wp14:editId="2470FA76">
            <wp:extent cx="5943600" cy="8410943"/>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163" name="Picture" descr="qmd/appendix/../../images/tripgen/hand_scan_multiuse.pdf"/>
                    <pic:cNvPicPr>
                      <a:picLocks noChangeAspect="1" noChangeArrowheads="1"/>
                    </pic:cNvPicPr>
                  </pic:nvPicPr>
                  <pic:blipFill>
                    <a:blip r:embed="rId44"/>
                    <a:stretch>
                      <a:fillRect/>
                    </a:stretch>
                  </pic:blipFill>
                  <pic:spPr bwMode="auto">
                    <a:xfrm rot="10800000">
                      <a:off x="0" y="0"/>
                      <a:ext cx="5943600" cy="8410943"/>
                    </a:xfrm>
                    <a:prstGeom prst="rect">
                      <a:avLst/>
                    </a:prstGeom>
                    <a:noFill/>
                    <a:ln w="9525">
                      <a:noFill/>
                      <a:headEnd/>
                      <a:tailEnd/>
                    </a:ln>
                  </pic:spPr>
                </pic:pic>
              </a:graphicData>
            </a:graphic>
          </wp:inline>
        </w:drawing>
      </w:r>
      <w:bookmarkEnd w:id="109"/>
    </w:p>
    <w:sectPr w:rsidR="00ED56DA" w:rsidSect="003D7F9E">
      <w:footerReference w:type="default" r:id="rId45"/>
      <w:pgSz w:w="12240" w:h="15840"/>
      <w:pgMar w:top="1440" w:right="1440" w:bottom="1440" w:left="1440" w:header="720" w:footer="72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Grant Schultz" w:date="2023-02-27T18:01:00Z" w:initials="GS">
    <w:p w14:paraId="68E55B54" w14:textId="77777777" w:rsidR="00380490" w:rsidRDefault="00380490" w:rsidP="008E7DA6">
      <w:pPr>
        <w:pStyle w:val="CommentText"/>
      </w:pPr>
      <w:r>
        <w:rPr>
          <w:rStyle w:val="CommentReference"/>
        </w:rPr>
        <w:annotationRef/>
      </w:r>
      <w:r>
        <w:t>How many of these are new trips?</w:t>
      </w:r>
    </w:p>
  </w:comment>
  <w:comment w:id="17" w:author="Grant Schultz" w:date="2023-02-27T18:05:00Z" w:initials="GS">
    <w:p w14:paraId="76F72ABB" w14:textId="77777777" w:rsidR="00380490" w:rsidRDefault="00380490" w:rsidP="00435263">
      <w:pPr>
        <w:pStyle w:val="CommentText"/>
      </w:pPr>
      <w:r>
        <w:rPr>
          <w:rStyle w:val="CommentReference"/>
        </w:rPr>
        <w:annotationRef/>
      </w:r>
      <w:r>
        <w:t>You still did not add the Key to show the description of the zones or discussion how the adjacent zones fit with the development site.</w:t>
      </w:r>
    </w:p>
  </w:comment>
  <w:comment w:id="22" w:author="Grant Schultz" w:date="2023-02-27T18:07:00Z" w:initials="GS">
    <w:p w14:paraId="40252D24" w14:textId="77777777" w:rsidR="00380490" w:rsidRDefault="00380490" w:rsidP="00250977">
      <w:pPr>
        <w:pStyle w:val="CommentText"/>
      </w:pPr>
      <w:r>
        <w:rPr>
          <w:rStyle w:val="CommentReference"/>
        </w:rPr>
        <w:annotationRef/>
      </w:r>
      <w:r>
        <w:t>The figure is in the right place in the PDF version but not in the Word document.</w:t>
      </w:r>
    </w:p>
  </w:comment>
  <w:comment w:id="37" w:author="Grant Schultz" w:date="2023-02-27T18:09:00Z" w:initials="GS">
    <w:p w14:paraId="37AC89C8" w14:textId="77777777" w:rsidR="00380490" w:rsidRDefault="00380490" w:rsidP="00727866">
      <w:pPr>
        <w:pStyle w:val="CommentText"/>
      </w:pPr>
      <w:r>
        <w:rPr>
          <w:rStyle w:val="CommentReference"/>
        </w:rPr>
        <w:annotationRef/>
      </w:r>
      <w:r>
        <w:t>No changes were made here.</w:t>
      </w:r>
    </w:p>
  </w:comment>
  <w:comment w:id="42" w:author="Grant Schultz" w:date="2023-02-27T18:11:00Z" w:initials="GS">
    <w:p w14:paraId="06927792" w14:textId="77777777" w:rsidR="00380490" w:rsidRDefault="00380490" w:rsidP="00E4722A">
      <w:pPr>
        <w:pStyle w:val="CommentText"/>
      </w:pPr>
      <w:r>
        <w:rPr>
          <w:rStyle w:val="CommentReference"/>
        </w:rPr>
        <w:annotationRef/>
      </w:r>
      <w:r>
        <w:t>You didn't actually include an introductory paragraph, you just removed the subsection heading (which you should have kept) and started without the heading.</w:t>
      </w:r>
    </w:p>
  </w:comment>
  <w:comment w:id="44" w:author="Grant Schultz" w:date="2023-02-27T18:11:00Z" w:initials="GS">
    <w:p w14:paraId="2C73ACCC" w14:textId="77777777" w:rsidR="00380490" w:rsidRDefault="00380490" w:rsidP="0097116A">
      <w:pPr>
        <w:pStyle w:val="CommentText"/>
      </w:pPr>
      <w:r>
        <w:rPr>
          <w:rStyle w:val="CommentReference"/>
        </w:rPr>
        <w:annotationRef/>
      </w:r>
      <w:r>
        <w:t>This figure is too small. It was fine last time.</w:t>
      </w:r>
    </w:p>
  </w:comment>
  <w:comment w:id="48" w:author="Grant Schultz" w:date="2023-02-27T18:13:00Z" w:initials="GS">
    <w:p w14:paraId="5C5D596B" w14:textId="77777777" w:rsidR="00380490" w:rsidRDefault="00380490" w:rsidP="00A71BB5">
      <w:pPr>
        <w:pStyle w:val="CommentText"/>
      </w:pPr>
      <w:r>
        <w:rPr>
          <w:rStyle w:val="CommentReference"/>
        </w:rPr>
        <w:annotationRef/>
      </w:r>
      <w:r>
        <w:t>The figures are not cut off on these any more but the font is small. Use the full width of the page for these figures.</w:t>
      </w:r>
    </w:p>
  </w:comment>
  <w:comment w:id="51" w:author="Grant Schultz" w:date="2023-02-27T18:14:00Z" w:initials="GS">
    <w:p w14:paraId="1A6171C0" w14:textId="77777777" w:rsidR="00380490" w:rsidRDefault="00380490" w:rsidP="00500B0C">
      <w:pPr>
        <w:pStyle w:val="CommentText"/>
      </w:pPr>
      <w:r>
        <w:rPr>
          <w:rStyle w:val="CommentReference"/>
        </w:rPr>
        <w:annotationRef/>
      </w:r>
      <w:r>
        <w:t>Why so small?</w:t>
      </w:r>
    </w:p>
  </w:comment>
  <w:comment w:id="55" w:author="Grant Schultz" w:date="2023-02-27T18:16:00Z" w:initials="GS">
    <w:p w14:paraId="61323AD4" w14:textId="77777777" w:rsidR="00380490" w:rsidRDefault="00380490" w:rsidP="002D1028">
      <w:pPr>
        <w:pStyle w:val="CommentText"/>
      </w:pPr>
      <w:r>
        <w:rPr>
          <w:rStyle w:val="CommentReference"/>
        </w:rPr>
        <w:annotationRef/>
      </w:r>
      <w:r>
        <w:t>The LOS results look much more believable now. Always be sure to apply reasonableness checks.</w:t>
      </w:r>
    </w:p>
  </w:comment>
  <w:comment w:id="60" w:author="Grant Schultz" w:date="2023-02-27T18:19:00Z" w:initials="GS">
    <w:p w14:paraId="5AE7609F" w14:textId="77777777" w:rsidR="00273D03" w:rsidRDefault="00273D03" w:rsidP="0007260E">
      <w:pPr>
        <w:pStyle w:val="CommentText"/>
      </w:pPr>
      <w:r>
        <w:rPr>
          <w:rStyle w:val="CommentReference"/>
        </w:rPr>
        <w:annotationRef/>
      </w:r>
      <w:r>
        <w:t>If you are using your fancy code option for writing you need to make sure everything prints out correctly. Proofread your work. It shows up the same in the PDF so it is not just in Word.</w:t>
      </w:r>
    </w:p>
  </w:comment>
  <w:comment w:id="63" w:author="Grant Schultz" w:date="2023-02-27T18:20:00Z" w:initials="GS">
    <w:p w14:paraId="2A91B027" w14:textId="77777777" w:rsidR="00273D03" w:rsidRDefault="00273D03" w:rsidP="00AE2DE5">
      <w:pPr>
        <w:pStyle w:val="CommentText"/>
      </w:pPr>
      <w:r>
        <w:rPr>
          <w:rStyle w:val="CommentReference"/>
        </w:rPr>
        <w:annotationRef/>
      </w:r>
      <w:r>
        <w:t>This isn't AADT, it is number of entering vehicles. It is a function of AADT but not quite the same.</w:t>
      </w:r>
    </w:p>
  </w:comment>
  <w:comment w:id="64" w:author="Grant Schultz" w:date="2023-02-27T18:20:00Z" w:initials="GS">
    <w:p w14:paraId="4805B625" w14:textId="0A6E85C8" w:rsidR="00273D03" w:rsidRDefault="00273D03" w:rsidP="00CA29C5">
      <w:pPr>
        <w:pStyle w:val="CommentText"/>
      </w:pPr>
      <w:r>
        <w:rPr>
          <w:rStyle w:val="CommentReference"/>
        </w:rPr>
        <w:annotationRef/>
      </w:r>
      <w:r>
        <w:t>You don't need 365.25 - just use 365.</w:t>
      </w:r>
    </w:p>
  </w:comment>
  <w:comment w:id="69" w:author="Grant Schultz" w:date="2023-02-27T18:22:00Z" w:initials="GS">
    <w:p w14:paraId="5F43BD5E" w14:textId="77777777" w:rsidR="00273D03" w:rsidRDefault="00273D03" w:rsidP="00744C38">
      <w:pPr>
        <w:pStyle w:val="CommentText"/>
      </w:pPr>
      <w:r>
        <w:rPr>
          <w:rStyle w:val="CommentReference"/>
        </w:rPr>
        <w:annotationRef/>
      </w:r>
      <w:r>
        <w:t>These are all segments on University Avenue. I don't understand what the "Intersection" means and what this is referring to. You are just looking at crashes on University Avenue between the mileposts noted.</w:t>
      </w:r>
    </w:p>
  </w:comment>
  <w:comment w:id="70" w:author="Grant Schultz" w:date="2023-02-27T18:22:00Z" w:initials="GS">
    <w:p w14:paraId="79678605" w14:textId="77777777" w:rsidR="00273D03" w:rsidRDefault="00273D03" w:rsidP="00A633CA">
      <w:pPr>
        <w:pStyle w:val="CommentText"/>
      </w:pPr>
      <w:r>
        <w:rPr>
          <w:rStyle w:val="CommentReference"/>
        </w:rPr>
        <w:annotationRef/>
      </w:r>
      <w:r>
        <w:t>Avoid the use of this type of phrase. Be more direct - The critical crash rate for intersection analysis is… Just say what it is.</w:t>
      </w:r>
    </w:p>
  </w:comment>
  <w:comment w:id="78" w:author="Grant Schultz" w:date="2023-02-27T19:19:00Z" w:initials="GS">
    <w:p w14:paraId="5A091ED2" w14:textId="77777777" w:rsidR="003570C2" w:rsidRDefault="003570C2" w:rsidP="00B62F9C">
      <w:pPr>
        <w:pStyle w:val="CommentText"/>
      </w:pPr>
      <w:r>
        <w:rPr>
          <w:rStyle w:val="CommentReference"/>
        </w:rPr>
        <w:annotationRef/>
      </w:r>
      <w:r>
        <w:t>Although this is true, why was the PM peak period the time period that was the focus of the analysis? That is part of determining the appropriate design hour.</w:t>
      </w:r>
    </w:p>
  </w:comment>
  <w:comment w:id="81" w:author="Grant Schultz" w:date="2023-02-27T19:22:00Z" w:initials="GS">
    <w:p w14:paraId="2626CA8D" w14:textId="77777777" w:rsidR="003570C2" w:rsidRDefault="003570C2" w:rsidP="00980474">
      <w:pPr>
        <w:pStyle w:val="CommentText"/>
      </w:pPr>
      <w:r>
        <w:rPr>
          <w:rStyle w:val="CommentReference"/>
        </w:rPr>
        <w:annotationRef/>
      </w:r>
      <w:r>
        <w:t>I assume that these are all PM Peak Hour? Be clear on that. Where are your daily trips? Although it is nice to have separate tables for the different reductions, etc. it is also confusing for the reader. Look at how you could put this all into one table and you can then just explain the different reductions for the trip generation and show the final results in one table so that the reader is not left wondering where to go for the final results. Those results are critical as you get to the analysis portions of the TIA.</w:t>
      </w:r>
    </w:p>
  </w:comment>
  <w:comment w:id="83" w:author="Grant Schultz" w:date="2023-02-27T19:19:00Z" w:initials="GS">
    <w:p w14:paraId="22B3FD9E" w14:textId="02484E8F" w:rsidR="003570C2" w:rsidRDefault="003570C2" w:rsidP="00581360">
      <w:pPr>
        <w:pStyle w:val="CommentText"/>
      </w:pPr>
      <w:r>
        <w:rPr>
          <w:rStyle w:val="CommentReference"/>
        </w:rPr>
        <w:annotationRef/>
      </w:r>
      <w:r>
        <w:t>No discussion on the independent variable descriptor and quantity.</w:t>
      </w:r>
    </w:p>
  </w:comment>
  <w:comment w:id="84" w:author="Grant Schultz" w:date="2023-02-27T19:18:00Z" w:initials="GS">
    <w:p w14:paraId="44CAA7CB" w14:textId="41F5A517" w:rsidR="003570C2" w:rsidRDefault="003570C2" w:rsidP="00B96BAD">
      <w:pPr>
        <w:pStyle w:val="CommentText"/>
      </w:pPr>
      <w:r>
        <w:rPr>
          <w:rStyle w:val="CommentReference"/>
        </w:rPr>
        <w:annotationRef/>
      </w:r>
      <w:r>
        <w:t>How did you decide between the equation and the base rate?</w:t>
      </w:r>
    </w:p>
  </w:comment>
  <w:comment w:id="89" w:author="Grant Schultz" w:date="2023-02-27T19:23:00Z" w:initials="GS">
    <w:p w14:paraId="4976A609" w14:textId="77777777" w:rsidR="003570C2" w:rsidRDefault="003570C2">
      <w:pPr>
        <w:pStyle w:val="CommentText"/>
      </w:pPr>
      <w:r>
        <w:rPr>
          <w:rStyle w:val="CommentReference"/>
        </w:rPr>
        <w:annotationRef/>
      </w:r>
      <w:r>
        <w:t>Is this the final result? You don't ever wrap it all up.</w:t>
      </w:r>
    </w:p>
    <w:p w14:paraId="67CC9244" w14:textId="77777777" w:rsidR="003570C2" w:rsidRDefault="003570C2">
      <w:pPr>
        <w:pStyle w:val="CommentText"/>
      </w:pPr>
    </w:p>
    <w:p w14:paraId="1EF43B9D" w14:textId="77777777" w:rsidR="003570C2" w:rsidRDefault="003570C2" w:rsidP="0059595C">
      <w:pPr>
        <w:pStyle w:val="CommentText"/>
      </w:pPr>
      <w:r>
        <w:t>Where is your Mode Split discussion? Be sure to read the grading sheet and project assignment so you don't miss things.</w:t>
      </w:r>
    </w:p>
  </w:comment>
  <w:comment w:id="93" w:author="Grant Schultz" w:date="2023-02-27T18:24:00Z" w:initials="GS">
    <w:p w14:paraId="3EBD884A" w14:textId="559850D2" w:rsidR="00273D03" w:rsidRDefault="00273D03" w:rsidP="008A26EA">
      <w:pPr>
        <w:pStyle w:val="CommentText"/>
      </w:pPr>
      <w:r>
        <w:rPr>
          <w:rStyle w:val="CommentReference"/>
        </w:rPr>
        <w:annotationRef/>
      </w:r>
      <w:r>
        <w:t>This is still not ASCE format.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8E55B54" w15:done="0"/>
  <w15:commentEx w15:paraId="76F72ABB" w15:done="0"/>
  <w15:commentEx w15:paraId="40252D24" w15:done="0"/>
  <w15:commentEx w15:paraId="37AC89C8" w15:done="0"/>
  <w15:commentEx w15:paraId="06927792" w15:done="0"/>
  <w15:commentEx w15:paraId="2C73ACCC" w15:done="0"/>
  <w15:commentEx w15:paraId="5C5D596B" w15:done="0"/>
  <w15:commentEx w15:paraId="1A6171C0" w15:done="0"/>
  <w15:commentEx w15:paraId="61323AD4" w15:done="0"/>
  <w15:commentEx w15:paraId="5AE7609F" w15:done="0"/>
  <w15:commentEx w15:paraId="2A91B027" w15:done="0"/>
  <w15:commentEx w15:paraId="4805B625" w15:done="0"/>
  <w15:commentEx w15:paraId="5F43BD5E" w15:done="0"/>
  <w15:commentEx w15:paraId="79678605" w15:done="0"/>
  <w15:commentEx w15:paraId="5A091ED2" w15:done="0"/>
  <w15:commentEx w15:paraId="2626CA8D" w15:done="0"/>
  <w15:commentEx w15:paraId="22B3FD9E" w15:done="0"/>
  <w15:commentEx w15:paraId="44CAA7CB" w15:done="0"/>
  <w15:commentEx w15:paraId="1EF43B9D" w15:done="0"/>
  <w15:commentEx w15:paraId="3EBD884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A76E8A" w16cex:dateUtc="2023-02-28T01:01:00Z"/>
  <w16cex:commentExtensible w16cex:durableId="27A76F6B" w16cex:dateUtc="2023-02-28T01:05:00Z"/>
  <w16cex:commentExtensible w16cex:durableId="27A76FD4" w16cex:dateUtc="2023-02-28T01:07:00Z"/>
  <w16cex:commentExtensible w16cex:durableId="27A77072" w16cex:dateUtc="2023-02-28T01:09:00Z"/>
  <w16cex:commentExtensible w16cex:durableId="27A770BD" w16cex:dateUtc="2023-02-28T01:11:00Z"/>
  <w16cex:commentExtensible w16cex:durableId="27A770D0" w16cex:dateUtc="2023-02-28T01:11:00Z"/>
  <w16cex:commentExtensible w16cex:durableId="27A7713E" w16cex:dateUtc="2023-02-28T01:13:00Z"/>
  <w16cex:commentExtensible w16cex:durableId="27A7716E" w16cex:dateUtc="2023-02-28T01:14:00Z"/>
  <w16cex:commentExtensible w16cex:durableId="27A771E4" w16cex:dateUtc="2023-02-28T01:16:00Z"/>
  <w16cex:commentExtensible w16cex:durableId="27A77297" w16cex:dateUtc="2023-02-28T01:19:00Z"/>
  <w16cex:commentExtensible w16cex:durableId="27A772F6" w16cex:dateUtc="2023-02-28T01:20:00Z"/>
  <w16cex:commentExtensible w16cex:durableId="27A772D5" w16cex:dateUtc="2023-02-28T01:20:00Z"/>
  <w16cex:commentExtensible w16cex:durableId="27A7734F" w16cex:dateUtc="2023-02-28T01:22:00Z"/>
  <w16cex:commentExtensible w16cex:durableId="27A77382" w16cex:dateUtc="2023-02-28T01:22:00Z"/>
  <w16cex:commentExtensible w16cex:durableId="27A780B3" w16cex:dateUtc="2023-02-28T02:19:00Z"/>
  <w16cex:commentExtensible w16cex:durableId="27A7816F" w16cex:dateUtc="2023-02-28T02:22:00Z"/>
  <w16cex:commentExtensible w16cex:durableId="27A780D0" w16cex:dateUtc="2023-02-28T02:19:00Z"/>
  <w16cex:commentExtensible w16cex:durableId="27A78077" w16cex:dateUtc="2023-02-28T02:18:00Z"/>
  <w16cex:commentExtensible w16cex:durableId="27A781B6" w16cex:dateUtc="2023-02-28T02:23:00Z"/>
  <w16cex:commentExtensible w16cex:durableId="27A773ED" w16cex:dateUtc="2023-02-28T01: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8E55B54" w16cid:durableId="27A76E8A"/>
  <w16cid:commentId w16cid:paraId="76F72ABB" w16cid:durableId="27A76F6B"/>
  <w16cid:commentId w16cid:paraId="40252D24" w16cid:durableId="27A76FD4"/>
  <w16cid:commentId w16cid:paraId="37AC89C8" w16cid:durableId="27A77072"/>
  <w16cid:commentId w16cid:paraId="06927792" w16cid:durableId="27A770BD"/>
  <w16cid:commentId w16cid:paraId="2C73ACCC" w16cid:durableId="27A770D0"/>
  <w16cid:commentId w16cid:paraId="5C5D596B" w16cid:durableId="27A7713E"/>
  <w16cid:commentId w16cid:paraId="1A6171C0" w16cid:durableId="27A7716E"/>
  <w16cid:commentId w16cid:paraId="61323AD4" w16cid:durableId="27A771E4"/>
  <w16cid:commentId w16cid:paraId="5AE7609F" w16cid:durableId="27A77297"/>
  <w16cid:commentId w16cid:paraId="2A91B027" w16cid:durableId="27A772F6"/>
  <w16cid:commentId w16cid:paraId="4805B625" w16cid:durableId="27A772D5"/>
  <w16cid:commentId w16cid:paraId="5F43BD5E" w16cid:durableId="27A7734F"/>
  <w16cid:commentId w16cid:paraId="79678605" w16cid:durableId="27A77382"/>
  <w16cid:commentId w16cid:paraId="5A091ED2" w16cid:durableId="27A780B3"/>
  <w16cid:commentId w16cid:paraId="2626CA8D" w16cid:durableId="27A7816F"/>
  <w16cid:commentId w16cid:paraId="22B3FD9E" w16cid:durableId="27A780D0"/>
  <w16cid:commentId w16cid:paraId="44CAA7CB" w16cid:durableId="27A78077"/>
  <w16cid:commentId w16cid:paraId="1EF43B9D" w16cid:durableId="27A781B6"/>
  <w16cid:commentId w16cid:paraId="3EBD884A" w16cid:durableId="27A773E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7F7D97" w14:textId="77777777" w:rsidR="003660A1" w:rsidRDefault="003660A1">
      <w:pPr>
        <w:spacing w:after="0"/>
      </w:pPr>
      <w:r>
        <w:separator/>
      </w:r>
    </w:p>
  </w:endnote>
  <w:endnote w:type="continuationSeparator" w:id="0">
    <w:p w14:paraId="55E7FC94" w14:textId="77777777" w:rsidR="003660A1" w:rsidRDefault="003660A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lte Haas Grotesk">
    <w:altName w:val="Calibri"/>
    <w:charset w:val="4D"/>
    <w:family w:val="auto"/>
    <w:pitch w:val="variable"/>
    <w:sig w:usb0="80000067" w:usb1="00000000" w:usb2="00000000" w:usb3="00000000" w:csb0="00000111" w:csb1="00000000"/>
  </w:font>
  <w:font w:name="Times New Roman (Headings CS)">
    <w:altName w:val="Times New Roman"/>
    <w:charset w:val="00"/>
    <w:family w:val="roman"/>
    <w:pitch w:val="default"/>
  </w:font>
  <w:font w:name="Gentium Book Basic">
    <w:altName w:val="Calibri"/>
    <w:charset w:val="4D"/>
    <w:family w:val="auto"/>
    <w:pitch w:val="variable"/>
    <w:sig w:usb0="A000007F" w:usb1="5000204A" w:usb2="00000000" w:usb3="00000000" w:csb0="00000013"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charset w:val="00"/>
    <w:family w:val="roman"/>
    <w:pitch w:val="default"/>
  </w:font>
  <w:font w:name="Nunito Light">
    <w:charset w:val="00"/>
    <w:family w:val="auto"/>
    <w:pitch w:val="variable"/>
    <w:sig w:usb0="A00002FF" w:usb1="5000204B" w:usb2="00000000" w:usb3="00000000" w:csb0="00000197" w:csb1="00000000"/>
  </w:font>
  <w:font w:name="SauceCodePro NF">
    <w:altName w:val="Calibri"/>
    <w:charset w:val="00"/>
    <w:family w:val="modern"/>
    <w:pitch w:val="fixed"/>
    <w:sig w:usb0="200002F7" w:usb1="02003803" w:usb2="00000000" w:usb3="00000000" w:csb0="0000019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195AB" w14:textId="77777777" w:rsidR="007A7775" w:rsidRPr="007A7775" w:rsidRDefault="00000000">
    <w:pPr>
      <w:pStyle w:val="Footer"/>
      <w:tabs>
        <w:tab w:val="clear" w:pos="4680"/>
        <w:tab w:val="clear" w:pos="9360"/>
      </w:tabs>
      <w:jc w:val="center"/>
      <w:rPr>
        <w:rFonts w:ascii="Gentium Book Basic" w:hAnsi="Gentium Book Basic"/>
        <w:caps/>
        <w:noProof/>
        <w:color w:val="000000" w:themeColor="text1"/>
      </w:rPr>
    </w:pPr>
    <w:r w:rsidRPr="007A7775">
      <w:rPr>
        <w:rFonts w:ascii="Gentium Book Basic" w:hAnsi="Gentium Book Basic"/>
        <w:caps/>
        <w:color w:val="000000" w:themeColor="text1"/>
      </w:rPr>
      <w:fldChar w:fldCharType="begin"/>
    </w:r>
    <w:r w:rsidRPr="007A7775">
      <w:rPr>
        <w:rFonts w:ascii="Gentium Book Basic" w:hAnsi="Gentium Book Basic"/>
        <w:caps/>
        <w:color w:val="000000" w:themeColor="text1"/>
      </w:rPr>
      <w:instrText xml:space="preserve"> PAGE   \* MERGEFORMAT </w:instrText>
    </w:r>
    <w:r w:rsidRPr="007A7775">
      <w:rPr>
        <w:rFonts w:ascii="Gentium Book Basic" w:hAnsi="Gentium Book Basic"/>
        <w:caps/>
        <w:color w:val="000000" w:themeColor="text1"/>
      </w:rPr>
      <w:fldChar w:fldCharType="separate"/>
    </w:r>
    <w:r w:rsidRPr="007A7775">
      <w:rPr>
        <w:rFonts w:ascii="Gentium Book Basic" w:hAnsi="Gentium Book Basic"/>
        <w:caps/>
        <w:noProof/>
        <w:color w:val="000000" w:themeColor="text1"/>
      </w:rPr>
      <w:t>2</w:t>
    </w:r>
    <w:r w:rsidRPr="007A7775">
      <w:rPr>
        <w:rFonts w:ascii="Gentium Book Basic" w:hAnsi="Gentium Book Basic"/>
        <w:caps/>
        <w:noProof/>
        <w:color w:val="000000" w:themeColor="text1"/>
      </w:rPr>
      <w:fldChar w:fldCharType="end"/>
    </w:r>
  </w:p>
  <w:p w14:paraId="05E79B57" w14:textId="77777777" w:rsidR="007A7775"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877399" w14:textId="77777777" w:rsidR="003660A1" w:rsidRDefault="003660A1">
      <w:r>
        <w:separator/>
      </w:r>
    </w:p>
  </w:footnote>
  <w:footnote w:type="continuationSeparator" w:id="0">
    <w:p w14:paraId="27CA2F39" w14:textId="77777777" w:rsidR="003660A1" w:rsidRDefault="003660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8166F9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6E49E3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82CFD2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81C156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94E759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D50397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EE2BB1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ACC97B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9D2E8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F0A1B0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24DEDEF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B3B832F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170CD2DE"/>
    <w:multiLevelType w:val="multilevel"/>
    <w:tmpl w:val="8848B74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693266184">
    <w:abstractNumId w:val="12"/>
  </w:num>
  <w:num w:numId="2" w16cid:durableId="1888490053">
    <w:abstractNumId w:val="0"/>
  </w:num>
  <w:num w:numId="3" w16cid:durableId="1353533619">
    <w:abstractNumId w:val="1"/>
  </w:num>
  <w:num w:numId="4" w16cid:durableId="197275703">
    <w:abstractNumId w:val="2"/>
  </w:num>
  <w:num w:numId="5" w16cid:durableId="904030534">
    <w:abstractNumId w:val="3"/>
  </w:num>
  <w:num w:numId="6" w16cid:durableId="1683891536">
    <w:abstractNumId w:val="8"/>
  </w:num>
  <w:num w:numId="7" w16cid:durableId="1919636617">
    <w:abstractNumId w:val="4"/>
  </w:num>
  <w:num w:numId="8" w16cid:durableId="905605837">
    <w:abstractNumId w:val="5"/>
  </w:num>
  <w:num w:numId="9" w16cid:durableId="611136687">
    <w:abstractNumId w:val="6"/>
  </w:num>
  <w:num w:numId="10" w16cid:durableId="364988443">
    <w:abstractNumId w:val="7"/>
  </w:num>
  <w:num w:numId="11" w16cid:durableId="1220165510">
    <w:abstractNumId w:val="9"/>
  </w:num>
  <w:num w:numId="12" w16cid:durableId="1509297420">
    <w:abstractNumId w:val="10"/>
  </w:num>
  <w:num w:numId="13" w16cid:durableId="2008942357">
    <w:abstractNumId w:val="11"/>
  </w:num>
  <w:num w:numId="14" w16cid:durableId="1896768292">
    <w:abstractNumId w:val="11"/>
  </w:num>
  <w:num w:numId="15" w16cid:durableId="397478751">
    <w:abstractNumId w:val="11"/>
  </w:num>
  <w:num w:numId="16" w16cid:durableId="2038309549">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ant Schultz">
    <w15:presenceInfo w15:providerId="AD" w15:userId="S::ggs8@byu.edu::a7f2c046-79bf-4db6-8cc0-801b08f937b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IwtDS1NDUxMrAwsjBQ0lEKTi0uzszPAykwrAUAZMU0jiwAAAA="/>
  </w:docVars>
  <w:rsids>
    <w:rsidRoot w:val="00ED56DA"/>
    <w:rsid w:val="00273D03"/>
    <w:rsid w:val="002B3C75"/>
    <w:rsid w:val="003570C2"/>
    <w:rsid w:val="003660A1"/>
    <w:rsid w:val="0037299F"/>
    <w:rsid w:val="00380490"/>
    <w:rsid w:val="003D6E2A"/>
    <w:rsid w:val="003D7F9E"/>
    <w:rsid w:val="004F0043"/>
    <w:rsid w:val="00573F4E"/>
    <w:rsid w:val="00CE0EDC"/>
    <w:rsid w:val="00E97875"/>
    <w:rsid w:val="00ED56DA"/>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A70061"/>
  <w15:docId w15:val="{3A18DA00-B669-9847-901B-50A94FC199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4" w:qFormat="1"/>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B34B2F"/>
    <w:pPr>
      <w:keepNext/>
      <w:keepLines/>
      <w:pBdr>
        <w:bottom w:val="single" w:sz="4" w:space="1" w:color="auto"/>
      </w:pBdr>
      <w:spacing w:before="480" w:after="480"/>
      <w:outlineLvl w:val="0"/>
    </w:pPr>
    <w:rPr>
      <w:rFonts w:ascii="Alte Haas Grotesk" w:eastAsiaTheme="majorEastAsia" w:hAnsi="Alte Haas Grotesk" w:cs="Times New Roman (Headings CS)"/>
      <w:b/>
      <w:smallCaps/>
      <w:color w:val="000000" w:themeColor="text1"/>
      <w:sz w:val="40"/>
      <w:szCs w:val="32"/>
    </w:rPr>
  </w:style>
  <w:style w:type="paragraph" w:styleId="Heading2">
    <w:name w:val="heading 2"/>
    <w:basedOn w:val="Normal"/>
    <w:next w:val="BodyText"/>
    <w:uiPriority w:val="9"/>
    <w:unhideWhenUsed/>
    <w:qFormat/>
    <w:rsid w:val="00B34B2F"/>
    <w:pPr>
      <w:keepNext/>
      <w:keepLines/>
      <w:spacing w:before="240" w:after="160"/>
      <w:outlineLvl w:val="1"/>
    </w:pPr>
    <w:rPr>
      <w:rFonts w:ascii="Alte Haas Grotesk" w:eastAsiaTheme="majorEastAsia" w:hAnsi="Alte Haas Grotesk" w:cs="Times New Roman (Headings CS)"/>
      <w:b/>
      <w:bCs/>
      <w:smallCaps/>
      <w:color w:val="000000" w:themeColor="text1"/>
      <w:sz w:val="32"/>
      <w:szCs w:val="28"/>
    </w:rPr>
  </w:style>
  <w:style w:type="paragraph" w:styleId="Heading3">
    <w:name w:val="heading 3"/>
    <w:basedOn w:val="Normal"/>
    <w:next w:val="BodyText"/>
    <w:uiPriority w:val="9"/>
    <w:unhideWhenUsed/>
    <w:qFormat/>
    <w:rsid w:val="00B34B2F"/>
    <w:pPr>
      <w:keepNext/>
      <w:keepLines/>
      <w:spacing w:before="240" w:after="0"/>
      <w:outlineLvl w:val="2"/>
    </w:pPr>
    <w:rPr>
      <w:rFonts w:ascii="Alte Haas Grotesk" w:eastAsiaTheme="majorEastAsia" w:hAnsi="Alte Haas Grotesk" w:cstheme="majorBidi"/>
      <w:b/>
      <w:bCs/>
      <w:color w:val="000000" w:themeColor="text1"/>
    </w:rPr>
  </w:style>
  <w:style w:type="paragraph" w:styleId="Heading4">
    <w:name w:val="heading 4"/>
    <w:basedOn w:val="Normal"/>
    <w:next w:val="BodyText"/>
    <w:uiPriority w:val="9"/>
    <w:unhideWhenUsed/>
    <w:qFormat/>
    <w:rsid w:val="00E85D85"/>
    <w:pPr>
      <w:keepNext/>
      <w:keepLines/>
      <w:spacing w:before="120" w:after="0"/>
      <w:outlineLvl w:val="3"/>
    </w:pPr>
    <w:rPr>
      <w:rFonts w:ascii="Alte Haas Grotesk" w:eastAsiaTheme="majorEastAsia" w:hAnsi="Alte Haas Grotesk" w:cs="Times New Roman (Headings CS)"/>
      <w:bCs/>
      <w:i/>
      <w:color w:val="404040" w:themeColor="text1" w:themeTint="BF"/>
    </w:rPr>
  </w:style>
  <w:style w:type="paragraph" w:styleId="Heading5">
    <w:name w:val="heading 5"/>
    <w:basedOn w:val="Normal"/>
    <w:next w:val="BodyText"/>
    <w:uiPriority w:val="9"/>
    <w:unhideWhenUsed/>
    <w:qFormat/>
    <w:rsid w:val="00E85D85"/>
    <w:pPr>
      <w:keepNext/>
      <w:keepLines/>
      <w:spacing w:before="200" w:after="0"/>
      <w:outlineLvl w:val="4"/>
    </w:pPr>
    <w:rPr>
      <w:rFonts w:ascii="Alte Haas Grotesk" w:eastAsiaTheme="majorEastAsia" w:hAnsi="Alte Haas Grotesk" w:cstheme="majorBidi"/>
      <w:iCs/>
      <w:color w:val="404040" w:themeColor="text1" w:themeTint="BF"/>
    </w:rPr>
  </w:style>
  <w:style w:type="paragraph" w:styleId="Heading6">
    <w:name w:val="heading 6"/>
    <w:basedOn w:val="Normal"/>
    <w:next w:val="BodyText"/>
    <w:uiPriority w:val="9"/>
    <w:unhideWhenUsed/>
    <w:qFormat/>
    <w:rsid w:val="00CC55F1"/>
    <w:pPr>
      <w:keepNext/>
      <w:keepLines/>
      <w:spacing w:before="120" w:after="0"/>
      <w:outlineLvl w:val="5"/>
    </w:pPr>
    <w:rPr>
      <w:rFonts w:ascii="Gentium Book Basic" w:eastAsiaTheme="majorEastAsia" w:hAnsi="Gentium Book Basic" w:cstheme="majorBidi"/>
      <w:b/>
      <w:color w:val="404040" w:themeColor="text1" w:themeTint="BF"/>
    </w:rPr>
  </w:style>
  <w:style w:type="paragraph" w:styleId="Heading7">
    <w:name w:val="heading 7"/>
    <w:basedOn w:val="Normal"/>
    <w:next w:val="BodyText"/>
    <w:uiPriority w:val="9"/>
    <w:unhideWhenUsed/>
    <w:qFormat/>
    <w:rsid w:val="00C30933"/>
    <w:pPr>
      <w:keepNext/>
      <w:keepLines/>
      <w:spacing w:before="200" w:after="0"/>
      <w:outlineLvl w:val="6"/>
    </w:pPr>
    <w:rPr>
      <w:rFonts w:ascii="Gentium Book Basic" w:eastAsiaTheme="majorEastAsia" w:hAnsi="Gentium Book Basic" w:cstheme="majorBidi"/>
      <w:i/>
      <w:color w:val="404040" w:themeColor="text1" w:themeTint="BF"/>
    </w:rPr>
  </w:style>
  <w:style w:type="paragraph" w:styleId="Heading8">
    <w:name w:val="heading 8"/>
    <w:basedOn w:val="Normal"/>
    <w:next w:val="BodyText"/>
    <w:uiPriority w:val="9"/>
    <w:unhideWhenUsed/>
    <w:qFormat/>
    <w:rsid w:val="00E95EA7"/>
    <w:pPr>
      <w:keepNext/>
      <w:keepLines/>
      <w:spacing w:before="200" w:after="0"/>
      <w:outlineLvl w:val="7"/>
    </w:pPr>
    <w:rPr>
      <w:rFonts w:ascii="Gentium Book Basic" w:eastAsiaTheme="majorEastAsia" w:hAnsi="Gentium Book Basic" w:cstheme="majorBidi"/>
      <w:color w:val="404040" w:themeColor="text1" w:themeTint="BF"/>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E02E21"/>
    <w:pPr>
      <w:spacing w:before="180" w:after="180" w:line="360" w:lineRule="auto"/>
    </w:pPr>
    <w:rPr>
      <w:rFonts w:ascii="Gentium Book Basic" w:hAnsi="Gentium Book Basic" w:cs="Times New Roman (Body CS)"/>
    </w:rPr>
  </w:style>
  <w:style w:type="paragraph" w:customStyle="1" w:styleId="FirstParagraph">
    <w:name w:val="First Paragraph"/>
    <w:basedOn w:val="BodyText"/>
    <w:next w:val="BodyText"/>
    <w:qFormat/>
  </w:style>
  <w:style w:type="paragraph" w:customStyle="1" w:styleId="Compact">
    <w:name w:val="Compact"/>
    <w:basedOn w:val="BodyText"/>
    <w:qFormat/>
    <w:rsid w:val="007C29B2"/>
    <w:pPr>
      <w:spacing w:before="36" w:after="36"/>
    </w:pPr>
  </w:style>
  <w:style w:type="paragraph" w:styleId="Title">
    <w:name w:val="Title"/>
    <w:basedOn w:val="Normal"/>
    <w:next w:val="BodyText"/>
    <w:qFormat/>
    <w:rsid w:val="00B34B2F"/>
    <w:pPr>
      <w:keepNext/>
      <w:keepLines/>
      <w:spacing w:before="480" w:after="240"/>
      <w:jc w:val="center"/>
    </w:pPr>
    <w:rPr>
      <w:rFonts w:ascii="Alte Haas Grotesk" w:eastAsiaTheme="majorEastAsia" w:hAnsi="Alte Haas Grotesk"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2B2122"/>
    <w:pPr>
      <w:spacing w:after="120"/>
    </w:pPr>
    <w:rPr>
      <w:rFonts w:ascii="Nunito Light" w:hAnsi="Nunito Light"/>
      <w:i/>
    </w:rPr>
  </w:style>
  <w:style w:type="paragraph" w:customStyle="1" w:styleId="TableCaption">
    <w:name w:val="Table Caption"/>
    <w:basedOn w:val="Caption"/>
    <w:rsid w:val="00B34B2F"/>
    <w:pPr>
      <w:keepNext/>
      <w:spacing w:before="360"/>
      <w:jc w:val="center"/>
    </w:pPr>
    <w:rPr>
      <w:rFonts w:ascii="Alte Haas Grotesk" w:hAnsi="Alte Haas Grotesk"/>
      <w:color w:val="595959" w:themeColor="text1" w:themeTint="A6"/>
      <w:sz w:val="20"/>
    </w:rPr>
  </w:style>
  <w:style w:type="paragraph" w:customStyle="1" w:styleId="ImageCaption">
    <w:name w:val="Image Caption"/>
    <w:basedOn w:val="Caption"/>
    <w:rsid w:val="00B34B2F"/>
    <w:pPr>
      <w:keepLines/>
      <w:spacing w:after="360"/>
      <w:jc w:val="center"/>
    </w:pPr>
    <w:rPr>
      <w:rFonts w:ascii="Alte Haas Grotesk" w:hAnsi="Alte Haas Grotesk"/>
      <w:color w:val="595959" w:themeColor="text1" w:themeTint="A6"/>
      <w:sz w:val="20"/>
    </w:rPr>
  </w:style>
  <w:style w:type="paragraph" w:customStyle="1" w:styleId="Figure">
    <w:name w:val="Figure"/>
    <w:basedOn w:val="Normal"/>
    <w:rsid w:val="006A29BF"/>
    <w:pPr>
      <w:keepNext/>
      <w:jc w:val="center"/>
    </w:pPr>
  </w:style>
  <w:style w:type="paragraph" w:customStyle="1" w:styleId="CaptionedFigure">
    <w:name w:val="Captioned Figure"/>
    <w:basedOn w:val="Figure"/>
  </w:style>
  <w:style w:type="character" w:customStyle="1" w:styleId="CaptionChar">
    <w:name w:val="Caption Char"/>
    <w:basedOn w:val="DefaultParagraphFont"/>
    <w:link w:val="Caption"/>
    <w:rsid w:val="002B2122"/>
    <w:rPr>
      <w:rFonts w:ascii="Nunito Light" w:hAnsi="Nunito Light"/>
      <w:i/>
    </w:rPr>
  </w:style>
  <w:style w:type="character" w:customStyle="1" w:styleId="VerbatimChar">
    <w:name w:val="Verbatim Char"/>
    <w:basedOn w:val="CaptionChar"/>
    <w:link w:val="SourceCode"/>
    <w:rsid w:val="002B2122"/>
    <w:rPr>
      <w:rFonts w:ascii="SauceCodePro NF" w:hAnsi="SauceCodePro NF"/>
      <w:b w:val="0"/>
      <w:i w:val="0"/>
      <w:sz w:val="22"/>
    </w:rPr>
  </w:style>
  <w:style w:type="character" w:customStyle="1" w:styleId="SectionNumber">
    <w:name w:val="Section Number"/>
    <w:basedOn w:val="CaptionChar"/>
    <w:rPr>
      <w:rFonts w:ascii="Nunito Light" w:hAnsi="Nunito Light"/>
      <w:i/>
    </w:rPr>
  </w:style>
  <w:style w:type="character" w:styleId="FootnoteReference">
    <w:name w:val="footnote reference"/>
    <w:basedOn w:val="CaptionChar"/>
    <w:rPr>
      <w:rFonts w:ascii="Nunito Light" w:hAnsi="Nunito Light"/>
      <w:i/>
      <w:vertAlign w:val="superscript"/>
    </w:rPr>
  </w:style>
  <w:style w:type="character" w:styleId="Hyperlink">
    <w:name w:val="Hyperlink"/>
    <w:basedOn w:val="BodyTextChar"/>
    <w:uiPriority w:val="99"/>
    <w:rsid w:val="008F6155"/>
    <w:rPr>
      <w:rFonts w:ascii="Gentium Book Basic" w:hAnsi="Gentium Book Basic" w:cs="Times New Roman (Body CS)"/>
      <w:i w:val="0"/>
      <w:color w:val="000000" w:themeColor="text1"/>
    </w:rPr>
  </w:style>
  <w:style w:type="paragraph" w:styleId="TOCHeading">
    <w:name w:val="TOC Heading"/>
    <w:basedOn w:val="Heading1"/>
    <w:next w:val="BodyText"/>
    <w:uiPriority w:val="39"/>
    <w:unhideWhenUsed/>
    <w:qFormat/>
    <w:rsid w:val="00A106C1"/>
    <w:pPr>
      <w:spacing w:before="240" w:line="259" w:lineRule="auto"/>
      <w:outlineLvl w:val="9"/>
    </w:pPr>
    <w:rPr>
      <w:rFonts w:cstheme="majorBidi"/>
      <w:bCs/>
      <w:sz w:val="32"/>
    </w:rPr>
  </w:style>
  <w:style w:type="character" w:customStyle="1" w:styleId="BodyTextChar">
    <w:name w:val="Body Text Char"/>
    <w:basedOn w:val="DefaultParagraphFont"/>
    <w:link w:val="BodyText"/>
    <w:rsid w:val="00FF4676"/>
    <w:rPr>
      <w:rFonts w:ascii="Gentium Book Basic" w:hAnsi="Gentium Book Basic" w:cs="Times New Roman (Body CS)"/>
    </w:rPr>
  </w:style>
  <w:style w:type="paragraph" w:styleId="Header">
    <w:name w:val="header"/>
    <w:basedOn w:val="Normal"/>
    <w:link w:val="HeaderChar"/>
    <w:unhideWhenUsed/>
    <w:rsid w:val="007A7775"/>
    <w:pPr>
      <w:tabs>
        <w:tab w:val="center" w:pos="4680"/>
        <w:tab w:val="right" w:pos="9360"/>
      </w:tabs>
      <w:spacing w:after="0"/>
    </w:pPr>
  </w:style>
  <w:style w:type="character" w:customStyle="1" w:styleId="HeaderChar">
    <w:name w:val="Header Char"/>
    <w:basedOn w:val="DefaultParagraphFont"/>
    <w:link w:val="Header"/>
    <w:rsid w:val="007A7775"/>
  </w:style>
  <w:style w:type="paragraph" w:styleId="Footer">
    <w:name w:val="footer"/>
    <w:basedOn w:val="Normal"/>
    <w:link w:val="FooterChar"/>
    <w:uiPriority w:val="99"/>
    <w:unhideWhenUsed/>
    <w:rsid w:val="007A7775"/>
    <w:pPr>
      <w:tabs>
        <w:tab w:val="center" w:pos="4680"/>
        <w:tab w:val="right" w:pos="9360"/>
      </w:tabs>
      <w:spacing w:after="0"/>
    </w:pPr>
  </w:style>
  <w:style w:type="character" w:customStyle="1" w:styleId="FooterChar">
    <w:name w:val="Footer Char"/>
    <w:basedOn w:val="DefaultParagraphFont"/>
    <w:link w:val="Footer"/>
    <w:uiPriority w:val="99"/>
    <w:rsid w:val="007A7775"/>
  </w:style>
  <w:style w:type="paragraph" w:styleId="TOAHeading">
    <w:name w:val="toa heading"/>
    <w:basedOn w:val="Normal"/>
    <w:next w:val="Normal"/>
    <w:unhideWhenUsed/>
    <w:rsid w:val="008E3D95"/>
    <w:pPr>
      <w:spacing w:before="120"/>
    </w:pPr>
    <w:rPr>
      <w:rFonts w:asciiTheme="majorHAnsi" w:eastAsiaTheme="majorEastAsia" w:hAnsiTheme="majorHAnsi" w:cstheme="majorBidi"/>
      <w:b/>
      <w:bCs/>
    </w:rPr>
  </w:style>
  <w:style w:type="paragraph" w:styleId="TOC1">
    <w:name w:val="toc 1"/>
    <w:basedOn w:val="BodyText"/>
    <w:next w:val="Normal"/>
    <w:autoRedefine/>
    <w:uiPriority w:val="39"/>
    <w:unhideWhenUsed/>
    <w:rsid w:val="008E3D95"/>
    <w:pPr>
      <w:spacing w:before="120" w:after="0"/>
    </w:pPr>
    <w:rPr>
      <w:bCs/>
      <w:iCs/>
    </w:rPr>
  </w:style>
  <w:style w:type="paragraph" w:styleId="TOC2">
    <w:name w:val="toc 2"/>
    <w:basedOn w:val="BodyText"/>
    <w:next w:val="Normal"/>
    <w:autoRedefine/>
    <w:uiPriority w:val="39"/>
    <w:unhideWhenUsed/>
    <w:rsid w:val="008E3D95"/>
    <w:pPr>
      <w:spacing w:before="120" w:after="0"/>
      <w:ind w:left="240"/>
    </w:pPr>
    <w:rPr>
      <w:bCs/>
      <w:szCs w:val="22"/>
    </w:rPr>
  </w:style>
  <w:style w:type="paragraph" w:styleId="TOC3">
    <w:name w:val="toc 3"/>
    <w:basedOn w:val="BodyText"/>
    <w:next w:val="Normal"/>
    <w:autoRedefine/>
    <w:semiHidden/>
    <w:unhideWhenUsed/>
    <w:rsid w:val="008E3D95"/>
    <w:pPr>
      <w:spacing w:after="0"/>
      <w:ind w:left="480"/>
    </w:pPr>
    <w:rPr>
      <w:sz w:val="20"/>
      <w:szCs w:val="20"/>
    </w:rPr>
  </w:style>
  <w:style w:type="paragraph" w:styleId="TOC4">
    <w:name w:val="toc 4"/>
    <w:basedOn w:val="Normal"/>
    <w:next w:val="Normal"/>
    <w:autoRedefine/>
    <w:semiHidden/>
    <w:unhideWhenUsed/>
    <w:rsid w:val="008E3D95"/>
    <w:pPr>
      <w:spacing w:after="0"/>
      <w:ind w:left="720"/>
    </w:pPr>
    <w:rPr>
      <w:sz w:val="20"/>
      <w:szCs w:val="20"/>
    </w:rPr>
  </w:style>
  <w:style w:type="paragraph" w:styleId="TOC5">
    <w:name w:val="toc 5"/>
    <w:basedOn w:val="Normal"/>
    <w:next w:val="Normal"/>
    <w:autoRedefine/>
    <w:semiHidden/>
    <w:unhideWhenUsed/>
    <w:rsid w:val="008E3D95"/>
    <w:pPr>
      <w:spacing w:after="0"/>
      <w:ind w:left="960"/>
    </w:pPr>
    <w:rPr>
      <w:sz w:val="20"/>
      <w:szCs w:val="20"/>
    </w:rPr>
  </w:style>
  <w:style w:type="paragraph" w:styleId="TOC6">
    <w:name w:val="toc 6"/>
    <w:basedOn w:val="Normal"/>
    <w:next w:val="Normal"/>
    <w:autoRedefine/>
    <w:semiHidden/>
    <w:unhideWhenUsed/>
    <w:rsid w:val="008E3D95"/>
    <w:pPr>
      <w:spacing w:after="0"/>
      <w:ind w:left="1200"/>
    </w:pPr>
    <w:rPr>
      <w:sz w:val="20"/>
      <w:szCs w:val="20"/>
    </w:rPr>
  </w:style>
  <w:style w:type="paragraph" w:styleId="TOC7">
    <w:name w:val="toc 7"/>
    <w:basedOn w:val="Normal"/>
    <w:next w:val="Normal"/>
    <w:autoRedefine/>
    <w:semiHidden/>
    <w:unhideWhenUsed/>
    <w:rsid w:val="008E3D95"/>
    <w:pPr>
      <w:spacing w:after="0"/>
      <w:ind w:left="1440"/>
    </w:pPr>
    <w:rPr>
      <w:sz w:val="20"/>
      <w:szCs w:val="20"/>
    </w:rPr>
  </w:style>
  <w:style w:type="paragraph" w:styleId="TOC8">
    <w:name w:val="toc 8"/>
    <w:basedOn w:val="Normal"/>
    <w:next w:val="Normal"/>
    <w:autoRedefine/>
    <w:semiHidden/>
    <w:unhideWhenUsed/>
    <w:rsid w:val="008E3D95"/>
    <w:pPr>
      <w:spacing w:after="0"/>
      <w:ind w:left="1680"/>
    </w:pPr>
    <w:rPr>
      <w:sz w:val="20"/>
      <w:szCs w:val="20"/>
    </w:rPr>
  </w:style>
  <w:style w:type="paragraph" w:styleId="TOC9">
    <w:name w:val="toc 9"/>
    <w:basedOn w:val="Normal"/>
    <w:next w:val="Normal"/>
    <w:autoRedefine/>
    <w:semiHidden/>
    <w:unhideWhenUsed/>
    <w:rsid w:val="008E3D95"/>
    <w:pPr>
      <w:spacing w:after="0"/>
      <w:ind w:left="1920"/>
    </w:pPr>
    <w:rPr>
      <w:sz w:val="20"/>
      <w:szCs w:val="20"/>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SauceCodePro NF" w:hAnsi="SauceCodePro NF"/>
      <w:b w:val="0"/>
      <w:i w:val="0"/>
      <w:color w:val="003B4F"/>
      <w:sz w:val="22"/>
      <w:shd w:val="clear" w:color="auto" w:fill="F1F3F5"/>
    </w:rPr>
  </w:style>
  <w:style w:type="character" w:customStyle="1" w:styleId="DataTypeTok">
    <w:name w:val="DataTypeTok"/>
    <w:basedOn w:val="VerbatimChar"/>
    <w:rPr>
      <w:rFonts w:ascii="SauceCodePro NF" w:hAnsi="SauceCodePro NF"/>
      <w:b w:val="0"/>
      <w:i w:val="0"/>
      <w:color w:val="AD0000"/>
      <w:sz w:val="22"/>
      <w:shd w:val="clear" w:color="auto" w:fill="F1F3F5"/>
    </w:rPr>
  </w:style>
  <w:style w:type="character" w:customStyle="1" w:styleId="DecValTok">
    <w:name w:val="DecValTok"/>
    <w:basedOn w:val="VerbatimChar"/>
    <w:rPr>
      <w:rFonts w:ascii="SauceCodePro NF" w:hAnsi="SauceCodePro NF"/>
      <w:b w:val="0"/>
      <w:i w:val="0"/>
      <w:color w:val="AD0000"/>
      <w:sz w:val="22"/>
      <w:shd w:val="clear" w:color="auto" w:fill="F1F3F5"/>
    </w:rPr>
  </w:style>
  <w:style w:type="character" w:customStyle="1" w:styleId="BaseNTok">
    <w:name w:val="BaseNTok"/>
    <w:basedOn w:val="VerbatimChar"/>
    <w:rPr>
      <w:rFonts w:ascii="SauceCodePro NF" w:hAnsi="SauceCodePro NF"/>
      <w:b w:val="0"/>
      <w:i w:val="0"/>
      <w:color w:val="AD0000"/>
      <w:sz w:val="22"/>
      <w:shd w:val="clear" w:color="auto" w:fill="F1F3F5"/>
    </w:rPr>
  </w:style>
  <w:style w:type="character" w:customStyle="1" w:styleId="FloatTok">
    <w:name w:val="FloatTok"/>
    <w:basedOn w:val="VerbatimChar"/>
    <w:rPr>
      <w:rFonts w:ascii="SauceCodePro NF" w:hAnsi="SauceCodePro NF"/>
      <w:b w:val="0"/>
      <w:i w:val="0"/>
      <w:color w:val="AD0000"/>
      <w:sz w:val="22"/>
      <w:shd w:val="clear" w:color="auto" w:fill="F1F3F5"/>
    </w:rPr>
  </w:style>
  <w:style w:type="character" w:customStyle="1" w:styleId="ConstantTok">
    <w:name w:val="ConstantTok"/>
    <w:basedOn w:val="VerbatimChar"/>
    <w:rPr>
      <w:rFonts w:ascii="SauceCodePro NF" w:hAnsi="SauceCodePro NF"/>
      <w:b w:val="0"/>
      <w:i w:val="0"/>
      <w:color w:val="8F5902"/>
      <w:sz w:val="22"/>
      <w:shd w:val="clear" w:color="auto" w:fill="F1F3F5"/>
    </w:rPr>
  </w:style>
  <w:style w:type="character" w:customStyle="1" w:styleId="CharTok">
    <w:name w:val="CharTok"/>
    <w:basedOn w:val="VerbatimChar"/>
    <w:rPr>
      <w:rFonts w:ascii="SauceCodePro NF" w:hAnsi="SauceCodePro NF"/>
      <w:b w:val="0"/>
      <w:i w:val="0"/>
      <w:color w:val="20794D"/>
      <w:sz w:val="22"/>
      <w:shd w:val="clear" w:color="auto" w:fill="F1F3F5"/>
    </w:rPr>
  </w:style>
  <w:style w:type="character" w:customStyle="1" w:styleId="SpecialCharTok">
    <w:name w:val="SpecialCharTok"/>
    <w:basedOn w:val="VerbatimChar"/>
    <w:rPr>
      <w:rFonts w:ascii="SauceCodePro NF" w:hAnsi="SauceCodePro NF"/>
      <w:b w:val="0"/>
      <w:i w:val="0"/>
      <w:color w:val="5E5E5E"/>
      <w:sz w:val="22"/>
      <w:shd w:val="clear" w:color="auto" w:fill="F1F3F5"/>
    </w:rPr>
  </w:style>
  <w:style w:type="character" w:customStyle="1" w:styleId="StringTok">
    <w:name w:val="StringTok"/>
    <w:basedOn w:val="VerbatimChar"/>
    <w:rPr>
      <w:rFonts w:ascii="SauceCodePro NF" w:hAnsi="SauceCodePro NF"/>
      <w:b w:val="0"/>
      <w:i w:val="0"/>
      <w:color w:val="20794D"/>
      <w:sz w:val="22"/>
      <w:shd w:val="clear" w:color="auto" w:fill="F1F3F5"/>
    </w:rPr>
  </w:style>
  <w:style w:type="character" w:customStyle="1" w:styleId="VerbatimStringTok">
    <w:name w:val="VerbatimStringTok"/>
    <w:basedOn w:val="VerbatimChar"/>
    <w:rPr>
      <w:rFonts w:ascii="SauceCodePro NF" w:hAnsi="SauceCodePro NF"/>
      <w:b w:val="0"/>
      <w:i w:val="0"/>
      <w:color w:val="20794D"/>
      <w:sz w:val="22"/>
      <w:shd w:val="clear" w:color="auto" w:fill="F1F3F5"/>
    </w:rPr>
  </w:style>
  <w:style w:type="character" w:customStyle="1" w:styleId="SpecialStringTok">
    <w:name w:val="SpecialStringTok"/>
    <w:basedOn w:val="VerbatimChar"/>
    <w:rPr>
      <w:rFonts w:ascii="SauceCodePro NF" w:hAnsi="SauceCodePro NF"/>
      <w:b w:val="0"/>
      <w:i w:val="0"/>
      <w:color w:val="20794D"/>
      <w:sz w:val="22"/>
      <w:shd w:val="clear" w:color="auto" w:fill="F1F3F5"/>
    </w:rPr>
  </w:style>
  <w:style w:type="character" w:customStyle="1" w:styleId="ImportTok">
    <w:name w:val="ImportTok"/>
    <w:basedOn w:val="VerbatimChar"/>
    <w:rPr>
      <w:rFonts w:ascii="SauceCodePro NF" w:hAnsi="SauceCodePro NF"/>
      <w:b w:val="0"/>
      <w:i w:val="0"/>
      <w:color w:val="00769E"/>
      <w:sz w:val="22"/>
      <w:shd w:val="clear" w:color="auto" w:fill="F1F3F5"/>
    </w:rPr>
  </w:style>
  <w:style w:type="character" w:customStyle="1" w:styleId="CommentTok">
    <w:name w:val="CommentTok"/>
    <w:basedOn w:val="VerbatimChar"/>
    <w:rPr>
      <w:rFonts w:ascii="SauceCodePro NF" w:hAnsi="SauceCodePro NF"/>
      <w:b w:val="0"/>
      <w:i w:val="0"/>
      <w:color w:val="5E5E5E"/>
      <w:sz w:val="22"/>
      <w:shd w:val="clear" w:color="auto" w:fill="F1F3F5"/>
    </w:rPr>
  </w:style>
  <w:style w:type="character" w:customStyle="1" w:styleId="DocumentationTok">
    <w:name w:val="DocumentationTok"/>
    <w:basedOn w:val="VerbatimChar"/>
    <w:rPr>
      <w:rFonts w:ascii="SauceCodePro NF" w:hAnsi="SauceCodePro NF"/>
      <w:b w:val="0"/>
      <w:i/>
      <w:color w:val="5E5E5E"/>
      <w:sz w:val="22"/>
      <w:shd w:val="clear" w:color="auto" w:fill="F1F3F5"/>
    </w:rPr>
  </w:style>
  <w:style w:type="character" w:customStyle="1" w:styleId="AnnotationTok">
    <w:name w:val="AnnotationTok"/>
    <w:basedOn w:val="VerbatimChar"/>
    <w:rPr>
      <w:rFonts w:ascii="SauceCodePro NF" w:hAnsi="SauceCodePro NF"/>
      <w:b w:val="0"/>
      <w:i w:val="0"/>
      <w:color w:val="5E5E5E"/>
      <w:sz w:val="22"/>
      <w:shd w:val="clear" w:color="auto" w:fill="F1F3F5"/>
    </w:rPr>
  </w:style>
  <w:style w:type="character" w:customStyle="1" w:styleId="CommentVarTok">
    <w:name w:val="CommentVarTok"/>
    <w:basedOn w:val="VerbatimChar"/>
    <w:rPr>
      <w:rFonts w:ascii="SauceCodePro NF" w:hAnsi="SauceCodePro NF"/>
      <w:b w:val="0"/>
      <w:i/>
      <w:color w:val="5E5E5E"/>
      <w:sz w:val="22"/>
      <w:shd w:val="clear" w:color="auto" w:fill="F1F3F5"/>
    </w:rPr>
  </w:style>
  <w:style w:type="character" w:customStyle="1" w:styleId="OtherTok">
    <w:name w:val="OtherTok"/>
    <w:basedOn w:val="VerbatimChar"/>
    <w:rPr>
      <w:rFonts w:ascii="SauceCodePro NF" w:hAnsi="SauceCodePro NF"/>
      <w:b w:val="0"/>
      <w:i w:val="0"/>
      <w:color w:val="003B4F"/>
      <w:sz w:val="22"/>
      <w:shd w:val="clear" w:color="auto" w:fill="F1F3F5"/>
    </w:rPr>
  </w:style>
  <w:style w:type="character" w:customStyle="1" w:styleId="FunctionTok">
    <w:name w:val="FunctionTok"/>
    <w:basedOn w:val="VerbatimChar"/>
    <w:rPr>
      <w:rFonts w:ascii="SauceCodePro NF" w:hAnsi="SauceCodePro NF"/>
      <w:b w:val="0"/>
      <w:i w:val="0"/>
      <w:color w:val="4758AB"/>
      <w:sz w:val="22"/>
      <w:shd w:val="clear" w:color="auto" w:fill="F1F3F5"/>
    </w:rPr>
  </w:style>
  <w:style w:type="character" w:customStyle="1" w:styleId="VariableTok">
    <w:name w:val="VariableTok"/>
    <w:basedOn w:val="VerbatimChar"/>
    <w:rPr>
      <w:rFonts w:ascii="SauceCodePro NF" w:hAnsi="SauceCodePro NF"/>
      <w:b w:val="0"/>
      <w:i w:val="0"/>
      <w:color w:val="111111"/>
      <w:sz w:val="22"/>
      <w:shd w:val="clear" w:color="auto" w:fill="F1F3F5"/>
    </w:rPr>
  </w:style>
  <w:style w:type="character" w:customStyle="1" w:styleId="ControlFlowTok">
    <w:name w:val="ControlFlowTok"/>
    <w:basedOn w:val="VerbatimChar"/>
    <w:rPr>
      <w:rFonts w:ascii="SauceCodePro NF" w:hAnsi="SauceCodePro NF"/>
      <w:b w:val="0"/>
      <w:i w:val="0"/>
      <w:color w:val="003B4F"/>
      <w:sz w:val="22"/>
      <w:shd w:val="clear" w:color="auto" w:fill="F1F3F5"/>
    </w:rPr>
  </w:style>
  <w:style w:type="character" w:customStyle="1" w:styleId="OperatorTok">
    <w:name w:val="OperatorTok"/>
    <w:basedOn w:val="VerbatimChar"/>
    <w:rPr>
      <w:rFonts w:ascii="SauceCodePro NF" w:hAnsi="SauceCodePro NF"/>
      <w:b w:val="0"/>
      <w:i w:val="0"/>
      <w:color w:val="5E5E5E"/>
      <w:sz w:val="22"/>
      <w:shd w:val="clear" w:color="auto" w:fill="F1F3F5"/>
    </w:rPr>
  </w:style>
  <w:style w:type="character" w:customStyle="1" w:styleId="BuiltInTok">
    <w:name w:val="BuiltInTok"/>
    <w:basedOn w:val="VerbatimChar"/>
    <w:rPr>
      <w:rFonts w:ascii="SauceCodePro NF" w:hAnsi="SauceCodePro NF"/>
      <w:b w:val="0"/>
      <w:i w:val="0"/>
      <w:color w:val="003B4F"/>
      <w:sz w:val="22"/>
      <w:shd w:val="clear" w:color="auto" w:fill="F1F3F5"/>
    </w:rPr>
  </w:style>
  <w:style w:type="character" w:customStyle="1" w:styleId="ExtensionTok">
    <w:name w:val="ExtensionTok"/>
    <w:basedOn w:val="VerbatimChar"/>
    <w:rPr>
      <w:rFonts w:ascii="SauceCodePro NF" w:hAnsi="SauceCodePro NF"/>
      <w:b w:val="0"/>
      <w:i w:val="0"/>
      <w:color w:val="003B4F"/>
      <w:sz w:val="22"/>
      <w:shd w:val="clear" w:color="auto" w:fill="F1F3F5"/>
    </w:rPr>
  </w:style>
  <w:style w:type="character" w:customStyle="1" w:styleId="PreprocessorTok">
    <w:name w:val="PreprocessorTok"/>
    <w:basedOn w:val="VerbatimChar"/>
    <w:rPr>
      <w:rFonts w:ascii="SauceCodePro NF" w:hAnsi="SauceCodePro NF"/>
      <w:b w:val="0"/>
      <w:i w:val="0"/>
      <w:color w:val="AD0000"/>
      <w:sz w:val="22"/>
      <w:shd w:val="clear" w:color="auto" w:fill="F1F3F5"/>
    </w:rPr>
  </w:style>
  <w:style w:type="character" w:customStyle="1" w:styleId="AttributeTok">
    <w:name w:val="AttributeTok"/>
    <w:basedOn w:val="VerbatimChar"/>
    <w:rPr>
      <w:rFonts w:ascii="SauceCodePro NF" w:hAnsi="SauceCodePro NF"/>
      <w:b w:val="0"/>
      <w:i w:val="0"/>
      <w:color w:val="657422"/>
      <w:sz w:val="22"/>
      <w:shd w:val="clear" w:color="auto" w:fill="F1F3F5"/>
    </w:rPr>
  </w:style>
  <w:style w:type="character" w:customStyle="1" w:styleId="RegionMarkerTok">
    <w:name w:val="RegionMarkerTok"/>
    <w:basedOn w:val="VerbatimChar"/>
    <w:rPr>
      <w:rFonts w:ascii="SauceCodePro NF" w:hAnsi="SauceCodePro NF"/>
      <w:b w:val="0"/>
      <w:i w:val="0"/>
      <w:color w:val="003B4F"/>
      <w:sz w:val="22"/>
      <w:shd w:val="clear" w:color="auto" w:fill="F1F3F5"/>
    </w:rPr>
  </w:style>
  <w:style w:type="character" w:customStyle="1" w:styleId="InformationTok">
    <w:name w:val="InformationTok"/>
    <w:basedOn w:val="VerbatimChar"/>
    <w:rPr>
      <w:rFonts w:ascii="SauceCodePro NF" w:hAnsi="SauceCodePro NF"/>
      <w:b w:val="0"/>
      <w:i w:val="0"/>
      <w:color w:val="5E5E5E"/>
      <w:sz w:val="22"/>
      <w:shd w:val="clear" w:color="auto" w:fill="F1F3F5"/>
    </w:rPr>
  </w:style>
  <w:style w:type="character" w:customStyle="1" w:styleId="WarningTok">
    <w:name w:val="WarningTok"/>
    <w:basedOn w:val="VerbatimChar"/>
    <w:rPr>
      <w:rFonts w:ascii="SauceCodePro NF" w:hAnsi="SauceCodePro NF"/>
      <w:b w:val="0"/>
      <w:i/>
      <w:color w:val="5E5E5E"/>
      <w:sz w:val="22"/>
      <w:shd w:val="clear" w:color="auto" w:fill="F1F3F5"/>
    </w:rPr>
  </w:style>
  <w:style w:type="character" w:customStyle="1" w:styleId="AlertTok">
    <w:name w:val="AlertTok"/>
    <w:basedOn w:val="VerbatimChar"/>
    <w:rPr>
      <w:rFonts w:ascii="SauceCodePro NF" w:hAnsi="SauceCodePro NF"/>
      <w:b w:val="0"/>
      <w:i w:val="0"/>
      <w:color w:val="AD0000"/>
      <w:sz w:val="22"/>
      <w:shd w:val="clear" w:color="auto" w:fill="F1F3F5"/>
    </w:rPr>
  </w:style>
  <w:style w:type="character" w:customStyle="1" w:styleId="ErrorTok">
    <w:name w:val="ErrorTok"/>
    <w:basedOn w:val="VerbatimChar"/>
    <w:rPr>
      <w:rFonts w:ascii="SauceCodePro NF" w:hAnsi="SauceCodePro NF"/>
      <w:b w:val="0"/>
      <w:i w:val="0"/>
      <w:color w:val="AD0000"/>
      <w:sz w:val="22"/>
      <w:shd w:val="clear" w:color="auto" w:fill="F1F3F5"/>
    </w:rPr>
  </w:style>
  <w:style w:type="character" w:customStyle="1" w:styleId="NormalTok">
    <w:name w:val="NormalTok"/>
    <w:basedOn w:val="VerbatimChar"/>
    <w:rPr>
      <w:rFonts w:ascii="SauceCodePro NF" w:hAnsi="SauceCodePro NF"/>
      <w:b w:val="0"/>
      <w:i w:val="0"/>
      <w:color w:val="003B4F"/>
      <w:sz w:val="22"/>
      <w:shd w:val="clear" w:color="auto" w:fill="F1F3F5"/>
    </w:rPr>
  </w:style>
  <w:style w:type="paragraph" w:styleId="NoSpacing">
    <w:name w:val="No Spacing"/>
    <w:link w:val="NoSpacingChar"/>
    <w:uiPriority w:val="1"/>
    <w:qFormat/>
    <w:rsid w:val="00CE0EDC"/>
    <w:pPr>
      <w:spacing w:after="0"/>
    </w:pPr>
    <w:rPr>
      <w:rFonts w:eastAsiaTheme="minorEastAsia"/>
      <w:sz w:val="22"/>
      <w:szCs w:val="22"/>
    </w:rPr>
  </w:style>
  <w:style w:type="character" w:customStyle="1" w:styleId="NoSpacingChar">
    <w:name w:val="No Spacing Char"/>
    <w:basedOn w:val="DefaultParagraphFont"/>
    <w:link w:val="NoSpacing"/>
    <w:uiPriority w:val="1"/>
    <w:rsid w:val="00CE0EDC"/>
    <w:rPr>
      <w:rFonts w:eastAsiaTheme="minorEastAsia"/>
      <w:sz w:val="22"/>
      <w:szCs w:val="22"/>
    </w:rPr>
  </w:style>
  <w:style w:type="paragraph" w:styleId="Revision">
    <w:name w:val="Revision"/>
    <w:hidden/>
    <w:semiHidden/>
    <w:rsid w:val="00380490"/>
    <w:pPr>
      <w:spacing w:after="0"/>
    </w:pPr>
  </w:style>
  <w:style w:type="character" w:styleId="CommentReference">
    <w:name w:val="annotation reference"/>
    <w:basedOn w:val="DefaultParagraphFont"/>
    <w:semiHidden/>
    <w:unhideWhenUsed/>
    <w:rsid w:val="00380490"/>
    <w:rPr>
      <w:sz w:val="16"/>
      <w:szCs w:val="16"/>
    </w:rPr>
  </w:style>
  <w:style w:type="paragraph" w:styleId="CommentText">
    <w:name w:val="annotation text"/>
    <w:basedOn w:val="Normal"/>
    <w:link w:val="CommentTextChar"/>
    <w:unhideWhenUsed/>
    <w:rsid w:val="00380490"/>
    <w:rPr>
      <w:sz w:val="20"/>
      <w:szCs w:val="20"/>
    </w:rPr>
  </w:style>
  <w:style w:type="character" w:customStyle="1" w:styleId="CommentTextChar">
    <w:name w:val="Comment Text Char"/>
    <w:basedOn w:val="DefaultParagraphFont"/>
    <w:link w:val="CommentText"/>
    <w:rsid w:val="00380490"/>
    <w:rPr>
      <w:sz w:val="20"/>
      <w:szCs w:val="20"/>
    </w:rPr>
  </w:style>
  <w:style w:type="paragraph" w:styleId="CommentSubject">
    <w:name w:val="annotation subject"/>
    <w:basedOn w:val="CommentText"/>
    <w:next w:val="CommentText"/>
    <w:link w:val="CommentSubjectChar"/>
    <w:semiHidden/>
    <w:unhideWhenUsed/>
    <w:rsid w:val="00380490"/>
    <w:rPr>
      <w:b/>
      <w:bCs/>
    </w:rPr>
  </w:style>
  <w:style w:type="character" w:customStyle="1" w:styleId="CommentSubjectChar">
    <w:name w:val="Comment Subject Char"/>
    <w:basedOn w:val="CommentTextChar"/>
    <w:link w:val="CommentSubject"/>
    <w:semiHidden/>
    <w:rsid w:val="0038049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support.gridsmart.com/support/solutions/articles/69000541835-synchro-studio-11-user-guide" TargetMode="External"/><Relationship Id="rId39" Type="http://schemas.openxmlformats.org/officeDocument/2006/relationships/image" Target="media/image18.emf"/><Relationship Id="rId21" Type="http://schemas.openxmlformats.org/officeDocument/2006/relationships/hyperlink" Target="https://trid.trb.org/view.aspx?id=1326326" TargetMode="External"/><Relationship Id="rId34" Type="http://schemas.openxmlformats.org/officeDocument/2006/relationships/image" Target="media/image13.emf"/><Relationship Id="rId42" Type="http://schemas.openxmlformats.org/officeDocument/2006/relationships/image" Target="media/image21.emf"/><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data-uplan.opendata.arcgis.com/maps/functional-class-alr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yperlink" Target="https://provo.municipal.codes/Code" TargetMode="External"/><Relationship Id="rId32" Type="http://schemas.openxmlformats.org/officeDocument/2006/relationships/image" Target="media/image11.emf"/><Relationship Id="rId37" Type="http://schemas.openxmlformats.org/officeDocument/2006/relationships/image" Target="media/image16.png"/><Relationship Id="rId40" Type="http://schemas.openxmlformats.org/officeDocument/2006/relationships/image" Target="media/image19.emf"/><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doi.org/10.17226/26432" TargetMode="External"/><Relationship Id="rId28" Type="http://schemas.openxmlformats.org/officeDocument/2006/relationships/hyperlink" Target="https://data-uplan.opendata.arcgis.com/maps/row-access-categories" TargetMode="External"/><Relationship Id="rId36" Type="http://schemas.openxmlformats.org/officeDocument/2006/relationships/image" Target="media/image15.png"/><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10.emf"/><Relationship Id="rId44" Type="http://schemas.openxmlformats.org/officeDocument/2006/relationships/image" Target="media/image23.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hyperlink" Target="https://itetripgen.org/" TargetMode="External"/><Relationship Id="rId27" Type="http://schemas.openxmlformats.org/officeDocument/2006/relationships/hyperlink" Target="https://drive.google.com/file/d/1a0YNDy9Z8bFxuE121lJP5XJNW0rw9Ft3/view?usp=embed_facebook" TargetMode="External"/><Relationship Id="rId30" Type="http://schemas.openxmlformats.org/officeDocument/2006/relationships/hyperlink" Target="https://www.rideuta.com/Rider-Tools/Schedules-and-Maps/830X-Utah-Valley-Express" TargetMode="External"/><Relationship Id="rId35" Type="http://schemas.openxmlformats.org/officeDocument/2006/relationships/image" Target="media/image14.png"/><Relationship Id="rId43" Type="http://schemas.openxmlformats.org/officeDocument/2006/relationships/image" Target="media/image22.emf"/><Relationship Id="rId48" Type="http://schemas.openxmlformats.org/officeDocument/2006/relationships/theme" Target="theme/theme1.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www.provo.org/home/showpublisheddocument/8772/638095423470500000" TargetMode="External"/><Relationship Id="rId33" Type="http://schemas.openxmlformats.org/officeDocument/2006/relationships/image" Target="media/image12.emf"/><Relationship Id="rId38" Type="http://schemas.openxmlformats.org/officeDocument/2006/relationships/image" Target="media/image17.emf"/><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2023-02-21T00:00:00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44</Pages>
  <Words>4086</Words>
  <Characters>23295</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Dream Town Development</vt:lpstr>
    </vt:vector>
  </TitlesOfParts>
  <Company>HSL Developers</Company>
  <LinksUpToDate>false</LinksUpToDate>
  <CharactersWithSpaces>27327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Dream Town Development</dc:title>
  <dc:subject>Traffic Impact Analysis</dc:subject>
  <dc:creator>Hayden Atchley</dc:creator>
  <cp:keywords/>
  <cp:lastModifiedBy>Grant Schultz</cp:lastModifiedBy>
  <cp:revision>9</cp:revision>
  <dcterms:created xsi:type="dcterms:W3CDTF">2023-02-22T06:17:00Z</dcterms:created>
  <dcterms:modified xsi:type="dcterms:W3CDTF">2023-02-28T02:23:00Z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quarto-vars">
    <vt:lpwstr/>
  </property>
  <property fmtid="{D5CDD505-2E9C-101B-9397-08002B2CF9AE}" pid="3" name="acronym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uthor">
    <vt:lpwstr/>
  </property>
  <property fmtid="{D5CDD505-2E9C-101B-9397-08002B2CF9AE}" pid="9" name="class">
    <vt:lpwstr>CE 664</vt:lpwstr>
  </property>
  <property fmtid="{D5CDD505-2E9C-101B-9397-08002B2CF9AE}" pid="10" name="crossref">
    <vt:lpwstr/>
  </property>
  <property fmtid="{D5CDD505-2E9C-101B-9397-08002B2CF9AE}" pid="11" name="csl">
    <vt:lpwstr>asce.csl</vt:lpwstr>
  </property>
  <property fmtid="{D5CDD505-2E9C-101B-9397-08002B2CF9AE}" pid="12" name="date">
    <vt:lpwstr>February 21, 2023</vt:lpwstr>
  </property>
  <property fmtid="{D5CDD505-2E9C-101B-9397-08002B2CF9AE}" pid="13" name="date-format">
    <vt:lpwstr>MMMM D, YYYY</vt:lpwstr>
  </property>
  <property fmtid="{D5CDD505-2E9C-101B-9397-08002B2CF9AE}" pid="14" name="firm">
    <vt:lpwstr>HSL Developers</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of">
    <vt:lpwstr>True</vt:lpwstr>
  </property>
  <property fmtid="{D5CDD505-2E9C-101B-9397-08002B2CF9AE}" pid="20" name="lot">
    <vt:lpwstr>True</vt:lpwstr>
  </property>
  <property fmtid="{D5CDD505-2E9C-101B-9397-08002B2CF9AE}" pid="21" name="number-depth">
    <vt:lpwstr>1</vt:lpwstr>
  </property>
  <property fmtid="{D5CDD505-2E9C-101B-9397-08002B2CF9AE}" pid="22" name="subtitle">
    <vt:lpwstr>Traffic Impact Analysis</vt:lpwstr>
  </property>
  <property fmtid="{D5CDD505-2E9C-101B-9397-08002B2CF9AE}" pid="23" name="toc-title">
    <vt:lpwstr>Table of contents</vt:lpwstr>
  </property>
  <property fmtid="{D5CDD505-2E9C-101B-9397-08002B2CF9AE}" pid="24" name="website">
    <vt:lpwstr/>
  </property>
</Properties>
</file>