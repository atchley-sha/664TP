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21T00:00:00Z">
                                    <w:dateFormat w:val="MMMM d, yyyy"/>
                                    <w:lid w:val="en-US"/>
                                    <w:storeMappedDataAs w:val="dateTime"/>
                                    <w:calendar w:val="gregorian"/>
                                  </w:date>
                                </w:sdtPr>
                                <w:sdtContent>
                                  <w:p w14:paraId="01FC6DED" w14:textId="34BC1273" w:rsidR="00CE0EDC" w:rsidRDefault="00CE0EDC">
                                    <w:pPr>
                                      <w:pStyle w:val="NoSpacing"/>
                                      <w:jc w:val="right"/>
                                      <w:rPr>
                                        <w:caps/>
                                        <w:color w:val="17365D" w:themeColor="text2" w:themeShade="BF"/>
                                        <w:sz w:val="40"/>
                                        <w:szCs w:val="40"/>
                                      </w:rPr>
                                    </w:pPr>
                                    <w:r>
                                      <w:rPr>
                                        <w:caps/>
                                        <w:color w:val="17365D" w:themeColor="text2" w:themeShade="BF"/>
                                        <w:sz w:val="40"/>
                                        <w:szCs w:val="40"/>
                                      </w:rPr>
                                      <w:t>February 21,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xmlns="">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21T00:00:00Z">
                              <w:dateFormat w:val="MMMM d, yyyy"/>
                              <w:lid w:val="en-US"/>
                              <w:storeMappedDataAs w:val="dateTime"/>
                              <w:calendar w:val="gregorian"/>
                            </w:date>
                          </w:sdtPr>
                          <w:sdtContent>
                            <w:p w14:paraId="01FC6DED" w14:textId="34BC1273" w:rsidR="00CE0EDC" w:rsidRDefault="00CE0EDC">
                              <w:pPr>
                                <w:pStyle w:val="NoSpacing"/>
                                <w:jc w:val="right"/>
                                <w:rPr>
                                  <w:caps/>
                                  <w:color w:val="17365D" w:themeColor="text2" w:themeShade="BF"/>
                                  <w:sz w:val="40"/>
                                  <w:szCs w:val="40"/>
                                </w:rPr>
                              </w:pPr>
                              <w:r>
                                <w:rPr>
                                  <w:caps/>
                                  <w:color w:val="17365D" w:themeColor="text2" w:themeShade="BF"/>
                                  <w:sz w:val="40"/>
                                  <w:szCs w:val="40"/>
                                </w:rPr>
                                <w:t>February 21,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xmlns="">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xmlns="">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1495104612"/>
        <w:docPartObj>
          <w:docPartGallery w:val="Table of Contents"/>
          <w:docPartUnique/>
        </w:docPartObj>
      </w:sdtPr>
      <w:sdtContent>
        <w:p w14:paraId="07E1258C" w14:textId="4795D061" w:rsidR="00ED56DA" w:rsidRDefault="00000000">
          <w:pPr>
            <w:pStyle w:val="TOCHeading"/>
          </w:pPr>
          <w:r>
            <w:t>Table of contents</w:t>
          </w:r>
        </w:p>
        <w:p w14:paraId="5DA1B97C" w14:textId="384D0E6F" w:rsidR="003D7F9E" w:rsidRDefault="00000000">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27914488" w:history="1">
            <w:r w:rsidR="003D7F9E" w:rsidRPr="00A917AC">
              <w:rPr>
                <w:rStyle w:val="Hyperlink"/>
                <w:noProof/>
              </w:rPr>
              <w:t>1. Introduction</w:t>
            </w:r>
            <w:r w:rsidR="003D7F9E">
              <w:rPr>
                <w:noProof/>
                <w:webHidden/>
              </w:rPr>
              <w:tab/>
            </w:r>
            <w:r w:rsidR="003D7F9E">
              <w:rPr>
                <w:noProof/>
                <w:webHidden/>
              </w:rPr>
              <w:fldChar w:fldCharType="begin"/>
            </w:r>
            <w:r w:rsidR="003D7F9E">
              <w:rPr>
                <w:noProof/>
                <w:webHidden/>
              </w:rPr>
              <w:instrText xml:space="preserve"> PAGEREF _Toc127914488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2055BF29" w14:textId="63D24D5F"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89" w:history="1">
            <w:r w:rsidR="003D7F9E" w:rsidRPr="00A917AC">
              <w:rPr>
                <w:rStyle w:val="Hyperlink"/>
                <w:noProof/>
              </w:rPr>
              <w:t>Purpose</w:t>
            </w:r>
            <w:r w:rsidR="003D7F9E">
              <w:rPr>
                <w:noProof/>
                <w:webHidden/>
              </w:rPr>
              <w:tab/>
            </w:r>
            <w:r w:rsidR="003D7F9E">
              <w:rPr>
                <w:noProof/>
                <w:webHidden/>
              </w:rPr>
              <w:fldChar w:fldCharType="begin"/>
            </w:r>
            <w:r w:rsidR="003D7F9E">
              <w:rPr>
                <w:noProof/>
                <w:webHidden/>
              </w:rPr>
              <w:instrText xml:space="preserve"> PAGEREF _Toc127914489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14935E11" w14:textId="2B569006"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0" w:history="1">
            <w:r w:rsidR="003D7F9E" w:rsidRPr="00A917AC">
              <w:rPr>
                <w:rStyle w:val="Hyperlink"/>
                <w:noProof/>
              </w:rPr>
              <w:t>Study Level</w:t>
            </w:r>
            <w:r w:rsidR="003D7F9E">
              <w:rPr>
                <w:noProof/>
                <w:webHidden/>
              </w:rPr>
              <w:tab/>
            </w:r>
            <w:r w:rsidR="003D7F9E">
              <w:rPr>
                <w:noProof/>
                <w:webHidden/>
              </w:rPr>
              <w:fldChar w:fldCharType="begin"/>
            </w:r>
            <w:r w:rsidR="003D7F9E">
              <w:rPr>
                <w:noProof/>
                <w:webHidden/>
              </w:rPr>
              <w:instrText xml:space="preserve"> PAGEREF _Toc127914490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748C614E" w14:textId="054F462D" w:rsidR="003D7F9E" w:rsidRDefault="00000000">
          <w:pPr>
            <w:pStyle w:val="TOC1"/>
            <w:tabs>
              <w:tab w:val="right" w:leader="dot" w:pos="9350"/>
            </w:tabs>
            <w:rPr>
              <w:rFonts w:asciiTheme="minorHAnsi" w:eastAsiaTheme="minorEastAsia" w:hAnsiTheme="minorHAnsi" w:cstheme="minorBidi"/>
              <w:bCs w:val="0"/>
              <w:iCs w:val="0"/>
              <w:noProof/>
            </w:rPr>
          </w:pPr>
          <w:hyperlink w:anchor="_Toc127914491" w:history="1">
            <w:r w:rsidR="003D7F9E" w:rsidRPr="00A917AC">
              <w:rPr>
                <w:rStyle w:val="Hyperlink"/>
                <w:noProof/>
              </w:rPr>
              <w:t>2. Proposed Development</w:t>
            </w:r>
            <w:r w:rsidR="003D7F9E">
              <w:rPr>
                <w:noProof/>
                <w:webHidden/>
              </w:rPr>
              <w:tab/>
            </w:r>
            <w:r w:rsidR="003D7F9E">
              <w:rPr>
                <w:noProof/>
                <w:webHidden/>
              </w:rPr>
              <w:fldChar w:fldCharType="begin"/>
            </w:r>
            <w:r w:rsidR="003D7F9E">
              <w:rPr>
                <w:noProof/>
                <w:webHidden/>
              </w:rPr>
              <w:instrText xml:space="preserve"> PAGEREF _Toc127914491 \h </w:instrText>
            </w:r>
            <w:r w:rsidR="003D7F9E">
              <w:rPr>
                <w:noProof/>
                <w:webHidden/>
              </w:rPr>
            </w:r>
            <w:r w:rsidR="003D7F9E">
              <w:rPr>
                <w:noProof/>
                <w:webHidden/>
              </w:rPr>
              <w:fldChar w:fldCharType="separate"/>
            </w:r>
            <w:r w:rsidR="003D7F9E">
              <w:rPr>
                <w:noProof/>
                <w:webHidden/>
              </w:rPr>
              <w:t>5</w:t>
            </w:r>
            <w:r w:rsidR="003D7F9E">
              <w:rPr>
                <w:noProof/>
                <w:webHidden/>
              </w:rPr>
              <w:fldChar w:fldCharType="end"/>
            </w:r>
          </w:hyperlink>
        </w:p>
        <w:p w14:paraId="487DD0D7" w14:textId="5AFA0160"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2" w:history="1">
            <w:r w:rsidR="003D7F9E" w:rsidRPr="00A917AC">
              <w:rPr>
                <w:rStyle w:val="Hyperlink"/>
                <w:noProof/>
              </w:rPr>
              <w:t>Site Description</w:t>
            </w:r>
            <w:r w:rsidR="003D7F9E">
              <w:rPr>
                <w:noProof/>
                <w:webHidden/>
              </w:rPr>
              <w:tab/>
            </w:r>
            <w:r w:rsidR="003D7F9E">
              <w:rPr>
                <w:noProof/>
                <w:webHidden/>
              </w:rPr>
              <w:fldChar w:fldCharType="begin"/>
            </w:r>
            <w:r w:rsidR="003D7F9E">
              <w:rPr>
                <w:noProof/>
                <w:webHidden/>
              </w:rPr>
              <w:instrText xml:space="preserve"> PAGEREF _Toc127914492 \h </w:instrText>
            </w:r>
            <w:r w:rsidR="003D7F9E">
              <w:rPr>
                <w:noProof/>
                <w:webHidden/>
              </w:rPr>
            </w:r>
            <w:r w:rsidR="003D7F9E">
              <w:rPr>
                <w:noProof/>
                <w:webHidden/>
              </w:rPr>
              <w:fldChar w:fldCharType="separate"/>
            </w:r>
            <w:r w:rsidR="003D7F9E">
              <w:rPr>
                <w:noProof/>
                <w:webHidden/>
              </w:rPr>
              <w:t>5</w:t>
            </w:r>
            <w:r w:rsidR="003D7F9E">
              <w:rPr>
                <w:noProof/>
                <w:webHidden/>
              </w:rPr>
              <w:fldChar w:fldCharType="end"/>
            </w:r>
          </w:hyperlink>
        </w:p>
        <w:p w14:paraId="1DC1AA57" w14:textId="58B227A8"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3" w:history="1">
            <w:r w:rsidR="003D7F9E" w:rsidRPr="00A917AC">
              <w:rPr>
                <w:rStyle w:val="Hyperlink"/>
                <w:noProof/>
              </w:rPr>
              <w:t>Land Use and Zoning Information</w:t>
            </w:r>
            <w:r w:rsidR="003D7F9E">
              <w:rPr>
                <w:noProof/>
                <w:webHidden/>
              </w:rPr>
              <w:tab/>
            </w:r>
            <w:r w:rsidR="003D7F9E">
              <w:rPr>
                <w:noProof/>
                <w:webHidden/>
              </w:rPr>
              <w:fldChar w:fldCharType="begin"/>
            </w:r>
            <w:r w:rsidR="003D7F9E">
              <w:rPr>
                <w:noProof/>
                <w:webHidden/>
              </w:rPr>
              <w:instrText xml:space="preserve"> PAGEREF _Toc127914493 \h </w:instrText>
            </w:r>
            <w:r w:rsidR="003D7F9E">
              <w:rPr>
                <w:noProof/>
                <w:webHidden/>
              </w:rPr>
            </w:r>
            <w:r w:rsidR="003D7F9E">
              <w:rPr>
                <w:noProof/>
                <w:webHidden/>
              </w:rPr>
              <w:fldChar w:fldCharType="separate"/>
            </w:r>
            <w:r w:rsidR="003D7F9E">
              <w:rPr>
                <w:noProof/>
                <w:webHidden/>
              </w:rPr>
              <w:t>5</w:t>
            </w:r>
            <w:r w:rsidR="003D7F9E">
              <w:rPr>
                <w:noProof/>
                <w:webHidden/>
              </w:rPr>
              <w:fldChar w:fldCharType="end"/>
            </w:r>
          </w:hyperlink>
        </w:p>
        <w:p w14:paraId="29B0841A" w14:textId="18E87E63"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4" w:history="1">
            <w:r w:rsidR="003D7F9E" w:rsidRPr="00A917AC">
              <w:rPr>
                <w:rStyle w:val="Hyperlink"/>
                <w:noProof/>
              </w:rPr>
              <w:t>Site Plan</w:t>
            </w:r>
            <w:r w:rsidR="003D7F9E">
              <w:rPr>
                <w:noProof/>
                <w:webHidden/>
              </w:rPr>
              <w:tab/>
            </w:r>
            <w:r w:rsidR="003D7F9E">
              <w:rPr>
                <w:noProof/>
                <w:webHidden/>
              </w:rPr>
              <w:fldChar w:fldCharType="begin"/>
            </w:r>
            <w:r w:rsidR="003D7F9E">
              <w:rPr>
                <w:noProof/>
                <w:webHidden/>
              </w:rPr>
              <w:instrText xml:space="preserve"> PAGEREF _Toc127914494 \h </w:instrText>
            </w:r>
            <w:r w:rsidR="003D7F9E">
              <w:rPr>
                <w:noProof/>
                <w:webHidden/>
              </w:rPr>
            </w:r>
            <w:r w:rsidR="003D7F9E">
              <w:rPr>
                <w:noProof/>
                <w:webHidden/>
              </w:rPr>
              <w:fldChar w:fldCharType="separate"/>
            </w:r>
            <w:r w:rsidR="003D7F9E">
              <w:rPr>
                <w:noProof/>
                <w:webHidden/>
              </w:rPr>
              <w:t>6</w:t>
            </w:r>
            <w:r w:rsidR="003D7F9E">
              <w:rPr>
                <w:noProof/>
                <w:webHidden/>
              </w:rPr>
              <w:fldChar w:fldCharType="end"/>
            </w:r>
          </w:hyperlink>
        </w:p>
        <w:p w14:paraId="73C8B1A2" w14:textId="1C81C4A9" w:rsidR="003D7F9E" w:rsidRDefault="00000000">
          <w:pPr>
            <w:pStyle w:val="TOC1"/>
            <w:tabs>
              <w:tab w:val="right" w:leader="dot" w:pos="9350"/>
            </w:tabs>
            <w:rPr>
              <w:rFonts w:asciiTheme="minorHAnsi" w:eastAsiaTheme="minorEastAsia" w:hAnsiTheme="minorHAnsi" w:cstheme="minorBidi"/>
              <w:bCs w:val="0"/>
              <w:iCs w:val="0"/>
              <w:noProof/>
            </w:rPr>
          </w:pPr>
          <w:hyperlink w:anchor="_Toc127914495" w:history="1">
            <w:r w:rsidR="003D7F9E" w:rsidRPr="00A917AC">
              <w:rPr>
                <w:rStyle w:val="Hyperlink"/>
                <w:noProof/>
              </w:rPr>
              <w:t>3. Study Area Conditions</w:t>
            </w:r>
            <w:r w:rsidR="003D7F9E">
              <w:rPr>
                <w:noProof/>
                <w:webHidden/>
              </w:rPr>
              <w:tab/>
            </w:r>
            <w:r w:rsidR="003D7F9E">
              <w:rPr>
                <w:noProof/>
                <w:webHidden/>
              </w:rPr>
              <w:fldChar w:fldCharType="begin"/>
            </w:r>
            <w:r w:rsidR="003D7F9E">
              <w:rPr>
                <w:noProof/>
                <w:webHidden/>
              </w:rPr>
              <w:instrText xml:space="preserve"> PAGEREF _Toc127914495 \h </w:instrText>
            </w:r>
            <w:r w:rsidR="003D7F9E">
              <w:rPr>
                <w:noProof/>
                <w:webHidden/>
              </w:rPr>
            </w:r>
            <w:r w:rsidR="003D7F9E">
              <w:rPr>
                <w:noProof/>
                <w:webHidden/>
              </w:rPr>
              <w:fldChar w:fldCharType="separate"/>
            </w:r>
            <w:r w:rsidR="003D7F9E">
              <w:rPr>
                <w:noProof/>
                <w:webHidden/>
              </w:rPr>
              <w:t>9</w:t>
            </w:r>
            <w:r w:rsidR="003D7F9E">
              <w:rPr>
                <w:noProof/>
                <w:webHidden/>
              </w:rPr>
              <w:fldChar w:fldCharType="end"/>
            </w:r>
          </w:hyperlink>
        </w:p>
        <w:p w14:paraId="75538C09" w14:textId="2A7C2B3D"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6" w:history="1">
            <w:r w:rsidR="003D7F9E" w:rsidRPr="00A917AC">
              <w:rPr>
                <w:rStyle w:val="Hyperlink"/>
                <w:noProof/>
              </w:rPr>
              <w:t>Street Conditions</w:t>
            </w:r>
            <w:r w:rsidR="003D7F9E">
              <w:rPr>
                <w:noProof/>
                <w:webHidden/>
              </w:rPr>
              <w:tab/>
            </w:r>
            <w:r w:rsidR="003D7F9E">
              <w:rPr>
                <w:noProof/>
                <w:webHidden/>
              </w:rPr>
              <w:fldChar w:fldCharType="begin"/>
            </w:r>
            <w:r w:rsidR="003D7F9E">
              <w:rPr>
                <w:noProof/>
                <w:webHidden/>
              </w:rPr>
              <w:instrText xml:space="preserve"> PAGEREF _Toc127914496 \h </w:instrText>
            </w:r>
            <w:r w:rsidR="003D7F9E">
              <w:rPr>
                <w:noProof/>
                <w:webHidden/>
              </w:rPr>
            </w:r>
            <w:r w:rsidR="003D7F9E">
              <w:rPr>
                <w:noProof/>
                <w:webHidden/>
              </w:rPr>
              <w:fldChar w:fldCharType="separate"/>
            </w:r>
            <w:r w:rsidR="003D7F9E">
              <w:rPr>
                <w:noProof/>
                <w:webHidden/>
              </w:rPr>
              <w:t>10</w:t>
            </w:r>
            <w:r w:rsidR="003D7F9E">
              <w:rPr>
                <w:noProof/>
                <w:webHidden/>
              </w:rPr>
              <w:fldChar w:fldCharType="end"/>
            </w:r>
          </w:hyperlink>
        </w:p>
        <w:p w14:paraId="21301C99" w14:textId="21C8F027"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7" w:history="1">
            <w:r w:rsidR="003D7F9E" w:rsidRPr="00A917AC">
              <w:rPr>
                <w:rStyle w:val="Hyperlink"/>
                <w:noProof/>
              </w:rPr>
              <w:t>Adjacent Land Uses</w:t>
            </w:r>
            <w:r w:rsidR="003D7F9E">
              <w:rPr>
                <w:noProof/>
                <w:webHidden/>
              </w:rPr>
              <w:tab/>
            </w:r>
            <w:r w:rsidR="003D7F9E">
              <w:rPr>
                <w:noProof/>
                <w:webHidden/>
              </w:rPr>
              <w:fldChar w:fldCharType="begin"/>
            </w:r>
            <w:r w:rsidR="003D7F9E">
              <w:rPr>
                <w:noProof/>
                <w:webHidden/>
              </w:rPr>
              <w:instrText xml:space="preserve"> PAGEREF _Toc127914497 \h </w:instrText>
            </w:r>
            <w:r w:rsidR="003D7F9E">
              <w:rPr>
                <w:noProof/>
                <w:webHidden/>
              </w:rPr>
            </w:r>
            <w:r w:rsidR="003D7F9E">
              <w:rPr>
                <w:noProof/>
                <w:webHidden/>
              </w:rPr>
              <w:fldChar w:fldCharType="separate"/>
            </w:r>
            <w:r w:rsidR="003D7F9E">
              <w:rPr>
                <w:noProof/>
                <w:webHidden/>
              </w:rPr>
              <w:t>12</w:t>
            </w:r>
            <w:r w:rsidR="003D7F9E">
              <w:rPr>
                <w:noProof/>
                <w:webHidden/>
              </w:rPr>
              <w:fldChar w:fldCharType="end"/>
            </w:r>
          </w:hyperlink>
        </w:p>
        <w:p w14:paraId="4DC5DFA4" w14:textId="05C3BCCE"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8" w:history="1">
            <w:r w:rsidR="003D7F9E" w:rsidRPr="00A917AC">
              <w:rPr>
                <w:rStyle w:val="Hyperlink"/>
                <w:noProof/>
              </w:rPr>
              <w:t>Site Accessibility</w:t>
            </w:r>
            <w:r w:rsidR="003D7F9E">
              <w:rPr>
                <w:noProof/>
                <w:webHidden/>
              </w:rPr>
              <w:tab/>
            </w:r>
            <w:r w:rsidR="003D7F9E">
              <w:rPr>
                <w:noProof/>
                <w:webHidden/>
              </w:rPr>
              <w:fldChar w:fldCharType="begin"/>
            </w:r>
            <w:r w:rsidR="003D7F9E">
              <w:rPr>
                <w:noProof/>
                <w:webHidden/>
              </w:rPr>
              <w:instrText xml:space="preserve"> PAGEREF _Toc127914498 \h </w:instrText>
            </w:r>
            <w:r w:rsidR="003D7F9E">
              <w:rPr>
                <w:noProof/>
                <w:webHidden/>
              </w:rPr>
            </w:r>
            <w:r w:rsidR="003D7F9E">
              <w:rPr>
                <w:noProof/>
                <w:webHidden/>
              </w:rPr>
              <w:fldChar w:fldCharType="separate"/>
            </w:r>
            <w:r w:rsidR="003D7F9E">
              <w:rPr>
                <w:noProof/>
                <w:webHidden/>
              </w:rPr>
              <w:t>12</w:t>
            </w:r>
            <w:r w:rsidR="003D7F9E">
              <w:rPr>
                <w:noProof/>
                <w:webHidden/>
              </w:rPr>
              <w:fldChar w:fldCharType="end"/>
            </w:r>
          </w:hyperlink>
        </w:p>
        <w:p w14:paraId="3B216A0D" w14:textId="723C206D" w:rsidR="003D7F9E" w:rsidRDefault="00000000">
          <w:pPr>
            <w:pStyle w:val="TOC1"/>
            <w:tabs>
              <w:tab w:val="right" w:leader="dot" w:pos="9350"/>
            </w:tabs>
            <w:rPr>
              <w:rFonts w:asciiTheme="minorHAnsi" w:eastAsiaTheme="minorEastAsia" w:hAnsiTheme="minorHAnsi" w:cstheme="minorBidi"/>
              <w:bCs w:val="0"/>
              <w:iCs w:val="0"/>
              <w:noProof/>
            </w:rPr>
          </w:pPr>
          <w:hyperlink w:anchor="_Toc127914499" w:history="1">
            <w:r w:rsidR="003D7F9E" w:rsidRPr="00A917AC">
              <w:rPr>
                <w:rStyle w:val="Hyperlink"/>
                <w:noProof/>
              </w:rPr>
              <w:t>4. Analysis of Existing Conditions</w:t>
            </w:r>
            <w:r w:rsidR="003D7F9E">
              <w:rPr>
                <w:noProof/>
                <w:webHidden/>
              </w:rPr>
              <w:tab/>
            </w:r>
            <w:r w:rsidR="003D7F9E">
              <w:rPr>
                <w:noProof/>
                <w:webHidden/>
              </w:rPr>
              <w:fldChar w:fldCharType="begin"/>
            </w:r>
            <w:r w:rsidR="003D7F9E">
              <w:rPr>
                <w:noProof/>
                <w:webHidden/>
              </w:rPr>
              <w:instrText xml:space="preserve"> PAGEREF _Toc127914499 \h </w:instrText>
            </w:r>
            <w:r w:rsidR="003D7F9E">
              <w:rPr>
                <w:noProof/>
                <w:webHidden/>
              </w:rPr>
            </w:r>
            <w:r w:rsidR="003D7F9E">
              <w:rPr>
                <w:noProof/>
                <w:webHidden/>
              </w:rPr>
              <w:fldChar w:fldCharType="separate"/>
            </w:r>
            <w:r w:rsidR="003D7F9E">
              <w:rPr>
                <w:noProof/>
                <w:webHidden/>
              </w:rPr>
              <w:t>13</w:t>
            </w:r>
            <w:r w:rsidR="003D7F9E">
              <w:rPr>
                <w:noProof/>
                <w:webHidden/>
              </w:rPr>
              <w:fldChar w:fldCharType="end"/>
            </w:r>
          </w:hyperlink>
        </w:p>
        <w:p w14:paraId="0BEE358A" w14:textId="384C2887"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0" w:history="1">
            <w:r w:rsidR="003D7F9E" w:rsidRPr="00A917AC">
              <w:rPr>
                <w:rStyle w:val="Hyperlink"/>
                <w:noProof/>
              </w:rPr>
              <w:t>Traffic Volumes</w:t>
            </w:r>
            <w:r w:rsidR="003D7F9E">
              <w:rPr>
                <w:noProof/>
                <w:webHidden/>
              </w:rPr>
              <w:tab/>
            </w:r>
            <w:r w:rsidR="003D7F9E">
              <w:rPr>
                <w:noProof/>
                <w:webHidden/>
              </w:rPr>
              <w:fldChar w:fldCharType="begin"/>
            </w:r>
            <w:r w:rsidR="003D7F9E">
              <w:rPr>
                <w:noProof/>
                <w:webHidden/>
              </w:rPr>
              <w:instrText xml:space="preserve"> PAGEREF _Toc127914500 \h </w:instrText>
            </w:r>
            <w:r w:rsidR="003D7F9E">
              <w:rPr>
                <w:noProof/>
                <w:webHidden/>
              </w:rPr>
            </w:r>
            <w:r w:rsidR="003D7F9E">
              <w:rPr>
                <w:noProof/>
                <w:webHidden/>
              </w:rPr>
              <w:fldChar w:fldCharType="separate"/>
            </w:r>
            <w:r w:rsidR="003D7F9E">
              <w:rPr>
                <w:noProof/>
                <w:webHidden/>
              </w:rPr>
              <w:t>13</w:t>
            </w:r>
            <w:r w:rsidR="003D7F9E">
              <w:rPr>
                <w:noProof/>
                <w:webHidden/>
              </w:rPr>
              <w:fldChar w:fldCharType="end"/>
            </w:r>
          </w:hyperlink>
        </w:p>
        <w:p w14:paraId="4C88A72E" w14:textId="266D5ECA"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1" w:history="1">
            <w:r w:rsidR="003D7F9E" w:rsidRPr="00A917AC">
              <w:rPr>
                <w:rStyle w:val="Hyperlink"/>
                <w:noProof/>
              </w:rPr>
              <w:t>Level of Service</w:t>
            </w:r>
            <w:r w:rsidR="003D7F9E">
              <w:rPr>
                <w:noProof/>
                <w:webHidden/>
              </w:rPr>
              <w:tab/>
            </w:r>
            <w:r w:rsidR="003D7F9E">
              <w:rPr>
                <w:noProof/>
                <w:webHidden/>
              </w:rPr>
              <w:fldChar w:fldCharType="begin"/>
            </w:r>
            <w:r w:rsidR="003D7F9E">
              <w:rPr>
                <w:noProof/>
                <w:webHidden/>
              </w:rPr>
              <w:instrText xml:space="preserve"> PAGEREF _Toc127914501 \h </w:instrText>
            </w:r>
            <w:r w:rsidR="003D7F9E">
              <w:rPr>
                <w:noProof/>
                <w:webHidden/>
              </w:rPr>
            </w:r>
            <w:r w:rsidR="003D7F9E">
              <w:rPr>
                <w:noProof/>
                <w:webHidden/>
              </w:rPr>
              <w:fldChar w:fldCharType="separate"/>
            </w:r>
            <w:r w:rsidR="003D7F9E">
              <w:rPr>
                <w:noProof/>
                <w:webHidden/>
              </w:rPr>
              <w:t>14</w:t>
            </w:r>
            <w:r w:rsidR="003D7F9E">
              <w:rPr>
                <w:noProof/>
                <w:webHidden/>
              </w:rPr>
              <w:fldChar w:fldCharType="end"/>
            </w:r>
          </w:hyperlink>
        </w:p>
        <w:p w14:paraId="31826475" w14:textId="7775D2EB"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2" w:history="1">
            <w:r w:rsidR="003D7F9E" w:rsidRPr="00A917AC">
              <w:rPr>
                <w:rStyle w:val="Hyperlink"/>
                <w:noProof/>
              </w:rPr>
              <w:t>Transportation Safety</w:t>
            </w:r>
            <w:r w:rsidR="003D7F9E">
              <w:rPr>
                <w:noProof/>
                <w:webHidden/>
              </w:rPr>
              <w:tab/>
            </w:r>
            <w:r w:rsidR="003D7F9E">
              <w:rPr>
                <w:noProof/>
                <w:webHidden/>
              </w:rPr>
              <w:fldChar w:fldCharType="begin"/>
            </w:r>
            <w:r w:rsidR="003D7F9E">
              <w:rPr>
                <w:noProof/>
                <w:webHidden/>
              </w:rPr>
              <w:instrText xml:space="preserve"> PAGEREF _Toc127914502 \h </w:instrText>
            </w:r>
            <w:r w:rsidR="003D7F9E">
              <w:rPr>
                <w:noProof/>
                <w:webHidden/>
              </w:rPr>
            </w:r>
            <w:r w:rsidR="003D7F9E">
              <w:rPr>
                <w:noProof/>
                <w:webHidden/>
              </w:rPr>
              <w:fldChar w:fldCharType="separate"/>
            </w:r>
            <w:r w:rsidR="003D7F9E">
              <w:rPr>
                <w:noProof/>
                <w:webHidden/>
              </w:rPr>
              <w:t>18</w:t>
            </w:r>
            <w:r w:rsidR="003D7F9E">
              <w:rPr>
                <w:noProof/>
                <w:webHidden/>
              </w:rPr>
              <w:fldChar w:fldCharType="end"/>
            </w:r>
          </w:hyperlink>
        </w:p>
        <w:p w14:paraId="7254A0B0" w14:textId="4A108FAC"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3" w:history="1">
            <w:r w:rsidR="003D7F9E" w:rsidRPr="00A917AC">
              <w:rPr>
                <w:rStyle w:val="Hyperlink"/>
                <w:noProof/>
              </w:rPr>
              <w:t>5. Projected Traffic</w:t>
            </w:r>
            <w:r w:rsidR="003D7F9E">
              <w:rPr>
                <w:noProof/>
                <w:webHidden/>
              </w:rPr>
              <w:tab/>
            </w:r>
            <w:r w:rsidR="003D7F9E">
              <w:rPr>
                <w:noProof/>
                <w:webHidden/>
              </w:rPr>
              <w:fldChar w:fldCharType="begin"/>
            </w:r>
            <w:r w:rsidR="003D7F9E">
              <w:rPr>
                <w:noProof/>
                <w:webHidden/>
              </w:rPr>
              <w:instrText xml:space="preserve"> PAGEREF _Toc127914503 \h </w:instrText>
            </w:r>
            <w:r w:rsidR="003D7F9E">
              <w:rPr>
                <w:noProof/>
                <w:webHidden/>
              </w:rPr>
            </w:r>
            <w:r w:rsidR="003D7F9E">
              <w:rPr>
                <w:noProof/>
                <w:webHidden/>
              </w:rPr>
              <w:fldChar w:fldCharType="separate"/>
            </w:r>
            <w:r w:rsidR="003D7F9E">
              <w:rPr>
                <w:noProof/>
                <w:webHidden/>
              </w:rPr>
              <w:t>21</w:t>
            </w:r>
            <w:r w:rsidR="003D7F9E">
              <w:rPr>
                <w:noProof/>
                <w:webHidden/>
              </w:rPr>
              <w:fldChar w:fldCharType="end"/>
            </w:r>
          </w:hyperlink>
        </w:p>
        <w:p w14:paraId="33A56504" w14:textId="589E401A"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4" w:history="1">
            <w:r w:rsidR="003D7F9E" w:rsidRPr="00A917AC">
              <w:rPr>
                <w:rStyle w:val="Hyperlink"/>
                <w:noProof/>
              </w:rPr>
              <w:t>Trip Generation</w:t>
            </w:r>
            <w:r w:rsidR="003D7F9E">
              <w:rPr>
                <w:noProof/>
                <w:webHidden/>
              </w:rPr>
              <w:tab/>
            </w:r>
            <w:r w:rsidR="003D7F9E">
              <w:rPr>
                <w:noProof/>
                <w:webHidden/>
              </w:rPr>
              <w:fldChar w:fldCharType="begin"/>
            </w:r>
            <w:r w:rsidR="003D7F9E">
              <w:rPr>
                <w:noProof/>
                <w:webHidden/>
              </w:rPr>
              <w:instrText xml:space="preserve"> PAGEREF _Toc127914504 \h </w:instrText>
            </w:r>
            <w:r w:rsidR="003D7F9E">
              <w:rPr>
                <w:noProof/>
                <w:webHidden/>
              </w:rPr>
            </w:r>
            <w:r w:rsidR="003D7F9E">
              <w:rPr>
                <w:noProof/>
                <w:webHidden/>
              </w:rPr>
              <w:fldChar w:fldCharType="separate"/>
            </w:r>
            <w:r w:rsidR="003D7F9E">
              <w:rPr>
                <w:noProof/>
                <w:webHidden/>
              </w:rPr>
              <w:t>21</w:t>
            </w:r>
            <w:r w:rsidR="003D7F9E">
              <w:rPr>
                <w:noProof/>
                <w:webHidden/>
              </w:rPr>
              <w:fldChar w:fldCharType="end"/>
            </w:r>
          </w:hyperlink>
        </w:p>
        <w:p w14:paraId="6B2125A3" w14:textId="7557FCE6"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5" w:history="1">
            <w:r w:rsidR="003D7F9E" w:rsidRPr="00A917AC">
              <w:rPr>
                <w:rStyle w:val="Hyperlink"/>
                <w:noProof/>
              </w:rPr>
              <w:t>References</w:t>
            </w:r>
            <w:r w:rsidR="003D7F9E">
              <w:rPr>
                <w:noProof/>
                <w:webHidden/>
              </w:rPr>
              <w:tab/>
            </w:r>
            <w:r w:rsidR="003D7F9E">
              <w:rPr>
                <w:noProof/>
                <w:webHidden/>
              </w:rPr>
              <w:fldChar w:fldCharType="begin"/>
            </w:r>
            <w:r w:rsidR="003D7F9E">
              <w:rPr>
                <w:noProof/>
                <w:webHidden/>
              </w:rPr>
              <w:instrText xml:space="preserve"> PAGEREF _Toc127914505 \h </w:instrText>
            </w:r>
            <w:r w:rsidR="003D7F9E">
              <w:rPr>
                <w:noProof/>
                <w:webHidden/>
              </w:rPr>
            </w:r>
            <w:r w:rsidR="003D7F9E">
              <w:rPr>
                <w:noProof/>
                <w:webHidden/>
              </w:rPr>
              <w:fldChar w:fldCharType="separate"/>
            </w:r>
            <w:r w:rsidR="003D7F9E">
              <w:rPr>
                <w:noProof/>
                <w:webHidden/>
              </w:rPr>
              <w:t>24</w:t>
            </w:r>
            <w:r w:rsidR="003D7F9E">
              <w:rPr>
                <w:noProof/>
                <w:webHidden/>
              </w:rPr>
              <w:fldChar w:fldCharType="end"/>
            </w:r>
          </w:hyperlink>
        </w:p>
        <w:p w14:paraId="71ADE096" w14:textId="7D817287"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6" w:history="1">
            <w:r w:rsidR="003D7F9E" w:rsidRPr="00A917AC">
              <w:rPr>
                <w:rStyle w:val="Hyperlink"/>
                <w:noProof/>
              </w:rPr>
              <w:t>Appendix A. Synchro LOS Analysis (Existing)</w:t>
            </w:r>
            <w:r w:rsidR="003D7F9E">
              <w:rPr>
                <w:noProof/>
                <w:webHidden/>
              </w:rPr>
              <w:tab/>
            </w:r>
            <w:r w:rsidR="003D7F9E">
              <w:rPr>
                <w:noProof/>
                <w:webHidden/>
              </w:rPr>
              <w:fldChar w:fldCharType="begin"/>
            </w:r>
            <w:r w:rsidR="003D7F9E">
              <w:rPr>
                <w:noProof/>
                <w:webHidden/>
              </w:rPr>
              <w:instrText xml:space="preserve"> PAGEREF _Toc127914506 \h </w:instrText>
            </w:r>
            <w:r w:rsidR="003D7F9E">
              <w:rPr>
                <w:noProof/>
                <w:webHidden/>
              </w:rPr>
            </w:r>
            <w:r w:rsidR="003D7F9E">
              <w:rPr>
                <w:noProof/>
                <w:webHidden/>
              </w:rPr>
              <w:fldChar w:fldCharType="separate"/>
            </w:r>
            <w:r w:rsidR="003D7F9E">
              <w:rPr>
                <w:noProof/>
                <w:webHidden/>
              </w:rPr>
              <w:t>25</w:t>
            </w:r>
            <w:r w:rsidR="003D7F9E">
              <w:rPr>
                <w:noProof/>
                <w:webHidden/>
              </w:rPr>
              <w:fldChar w:fldCharType="end"/>
            </w:r>
          </w:hyperlink>
        </w:p>
        <w:p w14:paraId="368DDCCB" w14:textId="338DD383"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7" w:history="1">
            <w:r w:rsidR="003D7F9E" w:rsidRPr="00A917AC">
              <w:rPr>
                <w:rStyle w:val="Hyperlink"/>
                <w:noProof/>
              </w:rPr>
              <w:t>Appendix B. Signalized Intersection Signal Timings</w:t>
            </w:r>
            <w:r w:rsidR="003D7F9E">
              <w:rPr>
                <w:noProof/>
                <w:webHidden/>
              </w:rPr>
              <w:tab/>
            </w:r>
            <w:r w:rsidR="003D7F9E">
              <w:rPr>
                <w:noProof/>
                <w:webHidden/>
              </w:rPr>
              <w:fldChar w:fldCharType="begin"/>
            </w:r>
            <w:r w:rsidR="003D7F9E">
              <w:rPr>
                <w:noProof/>
                <w:webHidden/>
              </w:rPr>
              <w:instrText xml:space="preserve"> PAGEREF _Toc127914507 \h </w:instrText>
            </w:r>
            <w:r w:rsidR="003D7F9E">
              <w:rPr>
                <w:noProof/>
                <w:webHidden/>
              </w:rPr>
            </w:r>
            <w:r w:rsidR="003D7F9E">
              <w:rPr>
                <w:noProof/>
                <w:webHidden/>
              </w:rPr>
              <w:fldChar w:fldCharType="separate"/>
            </w:r>
            <w:r w:rsidR="003D7F9E">
              <w:rPr>
                <w:noProof/>
                <w:webHidden/>
              </w:rPr>
              <w:t>30</w:t>
            </w:r>
            <w:r w:rsidR="003D7F9E">
              <w:rPr>
                <w:noProof/>
                <w:webHidden/>
              </w:rPr>
              <w:fldChar w:fldCharType="end"/>
            </w:r>
          </w:hyperlink>
        </w:p>
        <w:p w14:paraId="7B5C2CC9" w14:textId="0A4B00C6"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8" w:history="1">
            <w:r w:rsidR="003D7F9E" w:rsidRPr="00A917AC">
              <w:rPr>
                <w:rStyle w:val="Hyperlink"/>
                <w:noProof/>
              </w:rPr>
              <w:t>Appendix C. ITE Trip Generation Reference</w:t>
            </w:r>
            <w:r w:rsidR="003D7F9E">
              <w:rPr>
                <w:noProof/>
                <w:webHidden/>
              </w:rPr>
              <w:tab/>
            </w:r>
            <w:r w:rsidR="003D7F9E">
              <w:rPr>
                <w:noProof/>
                <w:webHidden/>
              </w:rPr>
              <w:fldChar w:fldCharType="begin"/>
            </w:r>
            <w:r w:rsidR="003D7F9E">
              <w:rPr>
                <w:noProof/>
                <w:webHidden/>
              </w:rPr>
              <w:instrText xml:space="preserve"> PAGEREF _Toc127914508 \h </w:instrText>
            </w:r>
            <w:r w:rsidR="003D7F9E">
              <w:rPr>
                <w:noProof/>
                <w:webHidden/>
              </w:rPr>
            </w:r>
            <w:r w:rsidR="003D7F9E">
              <w:rPr>
                <w:noProof/>
                <w:webHidden/>
              </w:rPr>
              <w:fldChar w:fldCharType="separate"/>
            </w:r>
            <w:r w:rsidR="003D7F9E">
              <w:rPr>
                <w:noProof/>
                <w:webHidden/>
              </w:rPr>
              <w:t>34</w:t>
            </w:r>
            <w:r w:rsidR="003D7F9E">
              <w:rPr>
                <w:noProof/>
                <w:webHidden/>
              </w:rPr>
              <w:fldChar w:fldCharType="end"/>
            </w:r>
          </w:hyperlink>
        </w:p>
        <w:p w14:paraId="40039485" w14:textId="1A2F2172" w:rsidR="00ED56DA" w:rsidRDefault="00000000">
          <w:r>
            <w:fldChar w:fldCharType="end"/>
          </w:r>
        </w:p>
      </w:sdtContent>
    </w:sdt>
    <w:p w14:paraId="4EBCC669" w14:textId="77777777" w:rsidR="00ED56DA" w:rsidRDefault="00000000">
      <w:pPr>
        <w:pStyle w:val="Heading1"/>
      </w:pPr>
      <w:bookmarkStart w:id="0" w:name="_Toc127914488"/>
      <w:bookmarkStart w:id="1" w:name="introduction"/>
      <w:r>
        <w:lastRenderedPageBreak/>
        <w:t>1. Introduction</w:t>
      </w:r>
      <w:bookmarkEnd w:id="0"/>
    </w:p>
    <w:p w14:paraId="3B14913F" w14:textId="77777777" w:rsidR="00ED56DA" w:rsidRDefault="00000000">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1F14F555" w14:textId="77777777" w:rsidR="00ED56DA" w:rsidRDefault="00000000">
      <w:pPr>
        <w:pStyle w:val="Heading2"/>
      </w:pPr>
      <w:bookmarkStart w:id="2" w:name="_Toc127914489"/>
      <w:bookmarkStart w:id="3" w:name="purpose"/>
      <w:r>
        <w:t>Purpose</w:t>
      </w:r>
      <w:bookmarkEnd w:id="2"/>
    </w:p>
    <w:p w14:paraId="02147062" w14:textId="77777777" w:rsidR="00ED56DA" w:rsidRDefault="00000000">
      <w:pPr>
        <w:pStyle w:val="FirstParagraph"/>
      </w:pPr>
      <w:r>
        <w:t>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65282369" w14:textId="77777777" w:rsidR="00ED56DA" w:rsidRDefault="00000000">
      <w:pPr>
        <w:pStyle w:val="Heading2"/>
      </w:pPr>
      <w:bookmarkStart w:id="4" w:name="_Toc127914490"/>
      <w:bookmarkStart w:id="5" w:name="study-level"/>
      <w:bookmarkEnd w:id="3"/>
      <w:r>
        <w:t>Study Level</w:t>
      </w:r>
      <w:bookmarkEnd w:id="4"/>
    </w:p>
    <w:p w14:paraId="4FE35BBF" w14:textId="77777777" w:rsidR="00ED56DA" w:rsidRDefault="00000000">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These trip rates, along with the land use and respective development sizes, necessitate a level II application.</w:t>
      </w:r>
    </w:p>
    <w:p w14:paraId="60438EBE" w14:textId="77777777" w:rsidR="00ED56DA" w:rsidRDefault="00000000">
      <w:pPr>
        <w:pStyle w:val="BodyText"/>
      </w:pPr>
      <w:r>
        <w:t>A Level II application requires the following:</w:t>
      </w:r>
    </w:p>
    <w:p w14:paraId="1AC7FF7E" w14:textId="77777777" w:rsidR="00ED56DA" w:rsidRDefault="00000000">
      <w:pPr>
        <w:pStyle w:val="Compact"/>
        <w:numPr>
          <w:ilvl w:val="0"/>
          <w:numId w:val="13"/>
        </w:numPr>
      </w:pPr>
      <w:r>
        <w:t>Analysis area includes intersection of site access drives with state highways and any signalized and un-signalized intersection within access category distance of property line</w:t>
      </w:r>
    </w:p>
    <w:p w14:paraId="05A150E8" w14:textId="77777777" w:rsidR="00ED56DA" w:rsidRDefault="00000000">
      <w:pPr>
        <w:pStyle w:val="Compact"/>
        <w:numPr>
          <w:ilvl w:val="0"/>
          <w:numId w:val="13"/>
        </w:numPr>
      </w:pPr>
      <w:r>
        <w:lastRenderedPageBreak/>
        <w:t>Design years are opening day and 5 years after project completion</w:t>
      </w:r>
    </w:p>
    <w:p w14:paraId="18A97660" w14:textId="77777777" w:rsidR="00ED56DA" w:rsidRDefault="00000000">
      <w:pPr>
        <w:pStyle w:val="Compact"/>
        <w:numPr>
          <w:ilvl w:val="0"/>
          <w:numId w:val="13"/>
        </w:numPr>
      </w:pPr>
      <w:r>
        <w:t>Traffic is identified for weekday AM and PM peak, and special peak hour as necessary</w:t>
      </w:r>
    </w:p>
    <w:p w14:paraId="382F0D27" w14:textId="77777777" w:rsidR="00ED56DA" w:rsidRDefault="00000000">
      <w:pPr>
        <w:pStyle w:val="Compact"/>
        <w:numPr>
          <w:ilvl w:val="1"/>
          <w:numId w:val="14"/>
        </w:numPr>
      </w:pPr>
      <w:r>
        <w:rPr>
          <w:b/>
          <w:bCs/>
        </w:rPr>
        <w:t>N.B. This analysis only includes PM peak traffic due to the scope of the assignment</w:t>
      </w:r>
    </w:p>
    <w:p w14:paraId="00186791" w14:textId="77777777" w:rsidR="00ED56DA" w:rsidRDefault="00000000">
      <w:pPr>
        <w:pStyle w:val="Compact"/>
        <w:numPr>
          <w:ilvl w:val="0"/>
          <w:numId w:val="13"/>
        </w:numPr>
      </w:pPr>
      <w:r>
        <w:t>Data collection includes:</w:t>
      </w:r>
    </w:p>
    <w:p w14:paraId="4349C359" w14:textId="77777777" w:rsidR="00ED56DA" w:rsidRDefault="00000000">
      <w:pPr>
        <w:pStyle w:val="Compact"/>
        <w:numPr>
          <w:ilvl w:val="0"/>
          <w:numId w:val="13"/>
        </w:numPr>
      </w:pPr>
      <w:r>
        <w:t>Daily and turning movement counts</w:t>
      </w:r>
    </w:p>
    <w:p w14:paraId="7FD80479" w14:textId="77777777" w:rsidR="00ED56DA" w:rsidRDefault="00000000">
      <w:pPr>
        <w:pStyle w:val="Compact"/>
        <w:numPr>
          <w:ilvl w:val="0"/>
          <w:numId w:val="13"/>
        </w:numPr>
      </w:pPr>
      <w:r>
        <w:t>Site and adjacent roadway/intersection geometrics</w:t>
      </w:r>
    </w:p>
    <w:p w14:paraId="1D3086F4" w14:textId="77777777" w:rsidR="00ED56DA" w:rsidRDefault="00000000">
      <w:pPr>
        <w:pStyle w:val="Compact"/>
        <w:numPr>
          <w:ilvl w:val="0"/>
          <w:numId w:val="13"/>
        </w:numPr>
      </w:pPr>
      <w:r>
        <w:t>Information on traffic control devices</w:t>
      </w:r>
    </w:p>
    <w:p w14:paraId="69B5EED1" w14:textId="77777777" w:rsidR="00ED56DA" w:rsidRDefault="00000000">
      <w:pPr>
        <w:pStyle w:val="Compact"/>
        <w:numPr>
          <w:ilvl w:val="1"/>
          <w:numId w:val="15"/>
        </w:numPr>
      </w:pPr>
      <w:r>
        <w:t>Crash data</w:t>
      </w:r>
    </w:p>
    <w:p w14:paraId="0397C044" w14:textId="77777777" w:rsidR="00ED56DA" w:rsidRDefault="00000000">
      <w:pPr>
        <w:pStyle w:val="Compact"/>
        <w:numPr>
          <w:ilvl w:val="1"/>
          <w:numId w:val="15"/>
        </w:numPr>
      </w:pPr>
      <w:r>
        <w:t>Trip generation following the ITE Trip Generation Manual or other ITE procedures</w:t>
      </w:r>
    </w:p>
    <w:p w14:paraId="6FB7993D" w14:textId="77777777" w:rsidR="00ED56DA" w:rsidRDefault="00000000">
      <w:pPr>
        <w:pStyle w:val="Compact"/>
        <w:numPr>
          <w:ilvl w:val="1"/>
          <w:numId w:val="15"/>
        </w:numPr>
      </w:pPr>
      <w:r>
        <w:t>Trip distributions and assignment (existing, site, background, and future volumes in analysis area)</w:t>
      </w:r>
    </w:p>
    <w:p w14:paraId="717E9D43" w14:textId="77777777" w:rsidR="00ED56DA" w:rsidRDefault="00000000">
      <w:pPr>
        <w:pStyle w:val="Compact"/>
        <w:numPr>
          <w:ilvl w:val="1"/>
          <w:numId w:val="15"/>
        </w:numPr>
      </w:pPr>
      <w:r>
        <w:t>Conflict and capacity analysis</w:t>
      </w:r>
    </w:p>
    <w:p w14:paraId="216406F5" w14:textId="77777777" w:rsidR="00ED56DA" w:rsidRDefault="00000000">
      <w:pPr>
        <w:pStyle w:val="Compact"/>
        <w:numPr>
          <w:ilvl w:val="0"/>
          <w:numId w:val="13"/>
        </w:numPr>
      </w:pPr>
      <w:r>
        <w:t>Traffic signal impacts</w:t>
      </w:r>
    </w:p>
    <w:p w14:paraId="156BA2F9" w14:textId="77777777" w:rsidR="00ED56DA" w:rsidRDefault="00000000">
      <w:pPr>
        <w:pStyle w:val="Compact"/>
        <w:numPr>
          <w:ilvl w:val="0"/>
          <w:numId w:val="13"/>
        </w:numPr>
      </w:pPr>
      <w:r>
        <w:t>Right-of-way identified, including no- and limited-access control lines</w:t>
      </w:r>
    </w:p>
    <w:p w14:paraId="5D57E640" w14:textId="77777777" w:rsidR="00ED56DA" w:rsidRDefault="00000000">
      <w:pPr>
        <w:pStyle w:val="Compact"/>
        <w:numPr>
          <w:ilvl w:val="0"/>
          <w:numId w:val="13"/>
        </w:numPr>
      </w:pPr>
      <w:r>
        <w:t>Includes safe operational design needs and concerns with accompanying mitigation measures</w:t>
      </w:r>
    </w:p>
    <w:p w14:paraId="4C918502" w14:textId="77777777" w:rsidR="003D6E2A" w:rsidRDefault="003D6E2A">
      <w:pPr>
        <w:rPr>
          <w:rFonts w:ascii="Alte Haas Grotesk" w:eastAsiaTheme="majorEastAsia" w:hAnsi="Alte Haas Grotesk" w:cs="Times New Roman (Headings CS)"/>
          <w:b/>
          <w:smallCaps/>
          <w:color w:val="000000" w:themeColor="text1"/>
          <w:sz w:val="40"/>
          <w:szCs w:val="32"/>
        </w:rPr>
      </w:pPr>
      <w:bookmarkStart w:id="6" w:name="proposed-development"/>
      <w:bookmarkEnd w:id="1"/>
      <w:bookmarkEnd w:id="5"/>
      <w:r>
        <w:br w:type="page"/>
      </w:r>
    </w:p>
    <w:p w14:paraId="1028FD25" w14:textId="4918841F" w:rsidR="00ED56DA" w:rsidRDefault="00000000">
      <w:pPr>
        <w:pStyle w:val="Heading1"/>
      </w:pPr>
      <w:bookmarkStart w:id="7" w:name="_Toc127914491"/>
      <w:r>
        <w:lastRenderedPageBreak/>
        <w:t>2. Proposed Development</w:t>
      </w:r>
      <w:bookmarkEnd w:id="7"/>
    </w:p>
    <w:p w14:paraId="0F842A65" w14:textId="77777777" w:rsidR="00ED56DA" w:rsidRDefault="00000000">
      <w:pPr>
        <w:pStyle w:val="FirstParagraph"/>
      </w:pPr>
      <w:r>
        <w:t>This section describes the plans for the development, including site location, land use, zoning information, and the the site plan itself.</w:t>
      </w:r>
    </w:p>
    <w:p w14:paraId="5C5B0FC6" w14:textId="77777777" w:rsidR="00ED56DA" w:rsidRDefault="00000000">
      <w:pPr>
        <w:pStyle w:val="Heading2"/>
      </w:pPr>
      <w:bookmarkStart w:id="8" w:name="_Toc127914492"/>
      <w:bookmarkStart w:id="9" w:name="site-description"/>
      <w:r>
        <w:t>Site Description</w:t>
      </w:r>
      <w:bookmarkEnd w:id="8"/>
    </w:p>
    <w:p w14:paraId="2C7909C7" w14:textId="77777777" w:rsidR="00ED56DA" w:rsidRDefault="00000000">
      <w:pPr>
        <w:pStyle w:val="FirstParagraph"/>
      </w:pPr>
      <w:r>
        <w:t xml:space="preserve">The proposed Dream Town development is located in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3A78F1E2" w14:textId="77777777" w:rsidR="00ED56DA" w:rsidRDefault="00000000">
      <w:pPr>
        <w:pStyle w:val="Compact"/>
        <w:numPr>
          <w:ilvl w:val="0"/>
          <w:numId w:val="16"/>
        </w:numPr>
      </w:pPr>
      <w:r>
        <w:t>1200 South / Towne Centre Blvd. (all-way–stop-controlled (AWSC))</w:t>
      </w:r>
    </w:p>
    <w:p w14:paraId="4CE435BB" w14:textId="77777777" w:rsidR="00ED56DA" w:rsidRDefault="00000000">
      <w:pPr>
        <w:pStyle w:val="Compact"/>
        <w:numPr>
          <w:ilvl w:val="0"/>
          <w:numId w:val="16"/>
        </w:numPr>
      </w:pPr>
      <w:r>
        <w:t>1200 South / University Ave. (signalized)</w:t>
      </w:r>
    </w:p>
    <w:p w14:paraId="69EE1D79" w14:textId="77777777" w:rsidR="00ED56DA" w:rsidRDefault="00000000">
      <w:pPr>
        <w:pStyle w:val="Compact"/>
        <w:numPr>
          <w:ilvl w:val="0"/>
          <w:numId w:val="16"/>
        </w:numPr>
      </w:pPr>
      <w:r>
        <w:t>Towne Centre Dr. / Towne Centre Blvd. (signalized)</w:t>
      </w:r>
    </w:p>
    <w:p w14:paraId="6EEDA34A" w14:textId="59479A1D" w:rsidR="00ED56DA" w:rsidRDefault="00000000">
      <w:pPr>
        <w:pStyle w:val="Compact"/>
        <w:numPr>
          <w:ilvl w:val="0"/>
          <w:numId w:val="16"/>
        </w:numPr>
      </w:pPr>
      <w:r>
        <w:t>Towne Centre Dr. / University Ave. (signalized)</w:t>
      </w:r>
    </w:p>
    <w:p w14:paraId="5B81F398" w14:textId="77777777" w:rsidR="003D6E2A" w:rsidRDefault="003D6E2A" w:rsidP="003D6E2A">
      <w:pPr>
        <w:pStyle w:val="Heading2"/>
      </w:pPr>
      <w:bookmarkStart w:id="10" w:name="_Toc127914493"/>
      <w:r>
        <w:t>Land Use and Zoning Information</w:t>
      </w:r>
      <w:bookmarkEnd w:id="10"/>
    </w:p>
    <w:p w14:paraId="236AFE8A" w14:textId="77777777" w:rsidR="003D6E2A" w:rsidRDefault="003D6E2A" w:rsidP="003D6E2A">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3ACCEADA" w14:textId="77777777" w:rsidR="003D6E2A" w:rsidRDefault="003D6E2A" w:rsidP="003D6E2A">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2AF03084" w14:textId="77777777" w:rsidR="003D6E2A" w:rsidRDefault="003D6E2A" w:rsidP="003D6E2A">
      <w:pPr>
        <w:pStyle w:val="Compact"/>
      </w:pPr>
    </w:p>
    <w:tbl>
      <w:tblPr>
        <w:tblStyle w:val="Table"/>
        <w:tblW w:w="5000" w:type="pct"/>
        <w:tblLook w:val="0000" w:firstRow="0" w:lastRow="0" w:firstColumn="0" w:lastColumn="0" w:noHBand="0" w:noVBand="0"/>
      </w:tblPr>
      <w:tblGrid>
        <w:gridCol w:w="9360"/>
      </w:tblGrid>
      <w:tr w:rsidR="00ED56DA" w14:paraId="530A95FB" w14:textId="77777777">
        <w:tc>
          <w:tcPr>
            <w:tcW w:w="0" w:type="auto"/>
          </w:tcPr>
          <w:p w14:paraId="2D9E4326" w14:textId="77777777" w:rsidR="00ED56DA" w:rsidRDefault="00000000">
            <w:pPr>
              <w:pStyle w:val="Figure"/>
            </w:pPr>
            <w:bookmarkStart w:id="11" w:name="fig-sitemap"/>
            <w:r>
              <w:rPr>
                <w:noProof/>
              </w:rPr>
              <w:lastRenderedPageBreak/>
              <w:drawing>
                <wp:inline distT="0" distB="0" distL="0" distR="0" wp14:anchorId="3243AA14" wp14:editId="3016B2CB">
                  <wp:extent cx="4900508" cy="4282289"/>
                  <wp:effectExtent l="0" t="0" r="1905"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qmd/../images/site_map.png"/>
                          <pic:cNvPicPr>
                            <a:picLocks noChangeAspect="1" noChangeArrowheads="1"/>
                          </pic:cNvPicPr>
                        </pic:nvPicPr>
                        <pic:blipFill>
                          <a:blip r:embed="rId8"/>
                          <a:stretch>
                            <a:fillRect/>
                          </a:stretch>
                        </pic:blipFill>
                        <pic:spPr bwMode="auto">
                          <a:xfrm>
                            <a:off x="0" y="0"/>
                            <a:ext cx="5064874" cy="4425919"/>
                          </a:xfrm>
                          <a:prstGeom prst="rect">
                            <a:avLst/>
                          </a:prstGeom>
                          <a:noFill/>
                          <a:ln w="9525">
                            <a:noFill/>
                            <a:headEnd/>
                            <a:tailEnd/>
                          </a:ln>
                        </pic:spPr>
                      </pic:pic>
                    </a:graphicData>
                  </a:graphic>
                </wp:inline>
              </w:drawing>
            </w:r>
          </w:p>
          <w:p w14:paraId="2B82C69F" w14:textId="2380DF41" w:rsidR="00ED56DA" w:rsidRDefault="00000000">
            <w:pPr>
              <w:pStyle w:val="ImageCaption"/>
              <w:spacing w:before="200"/>
              <w:jc w:val="left"/>
            </w:pPr>
            <w:r>
              <w:t>Figure 2.1: Map of the site location.</w:t>
            </w:r>
          </w:p>
        </w:tc>
        <w:bookmarkEnd w:id="11"/>
      </w:tr>
    </w:tbl>
    <w:p w14:paraId="3F851667" w14:textId="77777777" w:rsidR="00ED56DA" w:rsidRDefault="00000000">
      <w:pPr>
        <w:pStyle w:val="TableCaption"/>
      </w:pPr>
      <w:bookmarkStart w:id="12" w:name="land-use-and-zoning-information"/>
      <w:bookmarkEnd w:id="9"/>
      <w:r>
        <w:rPr>
          <w:b/>
        </w:rPr>
        <w:t xml:space="preserve">Table </w:t>
      </w:r>
      <w:bookmarkStart w:id="13" w:name="tbl-landuse"/>
      <w:r>
        <w:rPr>
          <w:b/>
        </w:rPr>
        <w:fldChar w:fldCharType="begin"/>
      </w:r>
      <w:r>
        <w:rPr>
          <w:b/>
        </w:rPr>
        <w:instrText>SEQ tab \* Arabic</w:instrText>
      </w:r>
      <w:r>
        <w:rPr>
          <w:b/>
        </w:rPr>
        <w:fldChar w:fldCharType="separate"/>
      </w:r>
      <w:r w:rsidR="003D6E2A">
        <w:rPr>
          <w:b/>
          <w:noProof/>
        </w:rPr>
        <w:t>1</w:t>
      </w:r>
      <w:r>
        <w:rPr>
          <w:b/>
        </w:rPr>
        <w:fldChar w:fldCharType="end"/>
      </w:r>
      <w:bookmarkEnd w:id="13"/>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ED56DA" w14:paraId="2499A755" w14:textId="77777777">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B934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980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370EC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3EADA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ED56DA" w14:paraId="2338CA67" w14:textId="77777777">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7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60EE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CEB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4D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ED56DA" w14:paraId="43D18CEE" w14:textId="77777777">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9A87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1796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C6FB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8C6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ED56DA" w14:paraId="1B079677" w14:textId="77777777">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184D9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649BF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2C099A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D3F26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29909028" w14:textId="77777777" w:rsidR="003D6E2A" w:rsidRDefault="003D6E2A" w:rsidP="003D6E2A">
      <w:pPr>
        <w:pStyle w:val="Heading2"/>
      </w:pPr>
      <w:bookmarkStart w:id="14" w:name="_Toc127914494"/>
      <w:r>
        <w:t>Site Plan</w:t>
      </w:r>
      <w:bookmarkEnd w:id="14"/>
    </w:p>
    <w:p w14:paraId="49FDD2E6" w14:textId="29F716C4" w:rsidR="003D6E2A" w:rsidRDefault="00000000" w:rsidP="003D6E2A">
      <w:pPr>
        <w:pStyle w:val="BodyText"/>
      </w:pPr>
      <w:hyperlink w:anchor="fig-siteplan">
        <w:r w:rsidR="003D6E2A">
          <w:rPr>
            <w:rStyle w:val="Hyperlink"/>
          </w:rPr>
          <w:t>Figure 2.3</w:t>
        </w:r>
      </w:hyperlink>
      <w:r w:rsidR="003D6E2A">
        <w:t xml:space="preserve"> shows a site plan for the proposed development. Note that Pad C is not included in this analysis, as it has already been developed. This site map is still </w:t>
      </w:r>
      <w:proofErr w:type="gramStart"/>
      <w:r w:rsidR="003D6E2A">
        <w:t>preliminary, and</w:t>
      </w:r>
      <w:proofErr w:type="gramEnd"/>
      <w:r w:rsidR="003D6E2A">
        <w:t xml:space="preserve"> will be updated in a future draft of this report.</w:t>
      </w:r>
    </w:p>
    <w:tbl>
      <w:tblPr>
        <w:tblStyle w:val="Table"/>
        <w:tblW w:w="5000" w:type="pct"/>
        <w:tblLook w:val="0000" w:firstRow="0" w:lastRow="0" w:firstColumn="0" w:lastColumn="0" w:noHBand="0" w:noVBand="0"/>
      </w:tblPr>
      <w:tblGrid>
        <w:gridCol w:w="9360"/>
      </w:tblGrid>
      <w:tr w:rsidR="00ED56DA" w14:paraId="17EE9222" w14:textId="77777777">
        <w:tc>
          <w:tcPr>
            <w:tcW w:w="0" w:type="auto"/>
          </w:tcPr>
          <w:p w14:paraId="3BBD2CEF" w14:textId="77777777" w:rsidR="00ED56DA" w:rsidRDefault="00000000">
            <w:pPr>
              <w:pStyle w:val="Figure"/>
            </w:pPr>
            <w:bookmarkStart w:id="15" w:name="fig-zoningmap"/>
            <w:commentRangeStart w:id="16"/>
            <w:r>
              <w:rPr>
                <w:noProof/>
              </w:rPr>
              <w:lastRenderedPageBreak/>
              <w:drawing>
                <wp:inline distT="0" distB="0" distL="0" distR="0" wp14:anchorId="0BAB2C7C" wp14:editId="34A37581">
                  <wp:extent cx="5826878" cy="6663350"/>
                  <wp:effectExtent l="0" t="0" r="2540" b="4445"/>
                  <wp:docPr id="44" name="Picture"/>
                  <wp:cNvGraphicFramePr/>
                  <a:graphic xmlns:a="http://schemas.openxmlformats.org/drawingml/2006/main">
                    <a:graphicData uri="http://schemas.openxmlformats.org/drawingml/2006/picture">
                      <pic:pic xmlns:pic="http://schemas.openxmlformats.org/drawingml/2006/picture">
                        <pic:nvPicPr>
                          <pic:cNvPr id="45" name="Picture" descr="qmd/../images/zoning_map.png"/>
                          <pic:cNvPicPr>
                            <a:picLocks noChangeAspect="1" noChangeArrowheads="1"/>
                          </pic:cNvPicPr>
                        </pic:nvPicPr>
                        <pic:blipFill>
                          <a:blip r:embed="rId9"/>
                          <a:stretch>
                            <a:fillRect/>
                          </a:stretch>
                        </pic:blipFill>
                        <pic:spPr bwMode="auto">
                          <a:xfrm>
                            <a:off x="0" y="0"/>
                            <a:ext cx="5895256" cy="6741543"/>
                          </a:xfrm>
                          <a:prstGeom prst="rect">
                            <a:avLst/>
                          </a:prstGeom>
                          <a:noFill/>
                          <a:ln w="9525">
                            <a:noFill/>
                            <a:headEnd/>
                            <a:tailEnd/>
                          </a:ln>
                        </pic:spPr>
                      </pic:pic>
                    </a:graphicData>
                  </a:graphic>
                </wp:inline>
              </w:drawing>
            </w:r>
            <w:commentRangeEnd w:id="16"/>
            <w:r w:rsidR="00380490">
              <w:rPr>
                <w:rStyle w:val="CommentReference"/>
              </w:rPr>
              <w:commentReference w:id="16"/>
            </w:r>
          </w:p>
          <w:p w14:paraId="6371985A" w14:textId="77777777" w:rsidR="00ED56DA" w:rsidRDefault="00000000">
            <w:pPr>
              <w:pStyle w:val="ImageCaption"/>
              <w:spacing w:before="200"/>
              <w:jc w:val="left"/>
            </w:pPr>
            <w:r>
              <w:t>Figure 2.2: Provo zoning map, cropped to vicinity of the site.</w:t>
            </w:r>
          </w:p>
        </w:tc>
        <w:bookmarkEnd w:id="15"/>
      </w:tr>
    </w:tbl>
    <w:p w14:paraId="326B1603" w14:textId="790FE5BF" w:rsidR="00ED56DA" w:rsidRDefault="00ED56DA">
      <w:pPr>
        <w:pStyle w:val="FirstParagraph"/>
      </w:pPr>
      <w:bookmarkStart w:id="17" w:name="site-plan"/>
      <w:bookmarkEnd w:id="12"/>
    </w:p>
    <w:tbl>
      <w:tblPr>
        <w:tblStyle w:val="Table"/>
        <w:tblW w:w="5000" w:type="pct"/>
        <w:tblLook w:val="0000" w:firstRow="0" w:lastRow="0" w:firstColumn="0" w:lastColumn="0" w:noHBand="0" w:noVBand="0"/>
      </w:tblPr>
      <w:tblGrid>
        <w:gridCol w:w="9360"/>
      </w:tblGrid>
      <w:tr w:rsidR="00ED56DA" w14:paraId="22FF4B0A" w14:textId="77777777">
        <w:tc>
          <w:tcPr>
            <w:tcW w:w="0" w:type="auto"/>
          </w:tcPr>
          <w:p w14:paraId="51382D42" w14:textId="77777777" w:rsidR="00ED56DA" w:rsidRDefault="00000000">
            <w:pPr>
              <w:pStyle w:val="Figure"/>
            </w:pPr>
            <w:bookmarkStart w:id="18" w:name="fig-siteplan"/>
            <w:r>
              <w:rPr>
                <w:noProof/>
              </w:rPr>
              <w:lastRenderedPageBreak/>
              <w:drawing>
                <wp:inline distT="0" distB="0" distL="0" distR="0" wp14:anchorId="76FE5B20" wp14:editId="6BB0D145">
                  <wp:extent cx="5393387" cy="7659232"/>
                  <wp:effectExtent l="0" t="0" r="4445"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qmd/../images/site_plan_prelim.png"/>
                          <pic:cNvPicPr>
                            <a:picLocks noChangeAspect="1" noChangeArrowheads="1"/>
                          </pic:cNvPicPr>
                        </pic:nvPicPr>
                        <pic:blipFill>
                          <a:blip r:embed="rId14"/>
                          <a:stretch>
                            <a:fillRect/>
                          </a:stretch>
                        </pic:blipFill>
                        <pic:spPr bwMode="auto">
                          <a:xfrm>
                            <a:off x="0" y="0"/>
                            <a:ext cx="5428705" cy="7709388"/>
                          </a:xfrm>
                          <a:prstGeom prst="rect">
                            <a:avLst/>
                          </a:prstGeom>
                          <a:noFill/>
                          <a:ln w="9525">
                            <a:noFill/>
                            <a:headEnd/>
                            <a:tailEnd/>
                          </a:ln>
                        </pic:spPr>
                      </pic:pic>
                    </a:graphicData>
                  </a:graphic>
                </wp:inline>
              </w:drawing>
            </w:r>
          </w:p>
          <w:p w14:paraId="732D1158" w14:textId="77777777" w:rsidR="00ED56DA" w:rsidRDefault="00000000">
            <w:pPr>
              <w:pStyle w:val="ImageCaption"/>
              <w:spacing w:before="200"/>
              <w:jc w:val="left"/>
            </w:pPr>
            <w:r>
              <w:t>Figure 2.3: Site plan for proposed Dream Town development.</w:t>
            </w:r>
          </w:p>
        </w:tc>
        <w:bookmarkEnd w:id="18"/>
      </w:tr>
    </w:tbl>
    <w:p w14:paraId="36EE9207" w14:textId="77777777" w:rsidR="00ED56DA" w:rsidRDefault="00000000">
      <w:pPr>
        <w:pStyle w:val="Heading1"/>
      </w:pPr>
      <w:bookmarkStart w:id="19" w:name="_Toc127914495"/>
      <w:bookmarkStart w:id="20" w:name="study-area-conditions"/>
      <w:bookmarkEnd w:id="6"/>
      <w:bookmarkEnd w:id="17"/>
      <w:r>
        <w:lastRenderedPageBreak/>
        <w:t>3. Study Area Conditions</w:t>
      </w:r>
      <w:bookmarkEnd w:id="19"/>
    </w:p>
    <w:p w14:paraId="7964F6BF" w14:textId="77777777" w:rsidR="00ED56DA" w:rsidRDefault="00000000">
      <w:pPr>
        <w:pStyle w:val="FirstParagraph"/>
      </w:pPr>
      <w:r>
        <w:t xml:space="preserve">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All of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ED56DA" w14:paraId="6211FE9E" w14:textId="77777777">
        <w:tc>
          <w:tcPr>
            <w:tcW w:w="0" w:type="auto"/>
          </w:tcPr>
          <w:p w14:paraId="315B0648" w14:textId="77777777" w:rsidR="00ED56DA" w:rsidRDefault="00000000" w:rsidP="0037299F">
            <w:pPr>
              <w:pStyle w:val="Figure"/>
            </w:pPr>
            <w:bookmarkStart w:id="21" w:name="fig-intersections"/>
            <w:r>
              <w:rPr>
                <w:noProof/>
              </w:rPr>
              <w:drawing>
                <wp:inline distT="0" distB="0" distL="0" distR="0" wp14:anchorId="2E8D6114" wp14:editId="1259ED47">
                  <wp:extent cx="5998270" cy="472590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qmd/../images/reference/site_intersections.png"/>
                          <pic:cNvPicPr>
                            <a:picLocks noChangeAspect="1" noChangeArrowheads="1"/>
                          </pic:cNvPicPr>
                        </pic:nvPicPr>
                        <pic:blipFill>
                          <a:blip r:embed="rId15"/>
                          <a:stretch>
                            <a:fillRect/>
                          </a:stretch>
                        </pic:blipFill>
                        <pic:spPr bwMode="auto">
                          <a:xfrm>
                            <a:off x="0" y="0"/>
                            <a:ext cx="6098740" cy="4805067"/>
                          </a:xfrm>
                          <a:prstGeom prst="rect">
                            <a:avLst/>
                          </a:prstGeom>
                          <a:noFill/>
                          <a:ln w="9525">
                            <a:noFill/>
                            <a:headEnd/>
                            <a:tailEnd/>
                          </a:ln>
                        </pic:spPr>
                      </pic:pic>
                    </a:graphicData>
                  </a:graphic>
                </wp:inline>
              </w:drawing>
            </w:r>
          </w:p>
          <w:p w14:paraId="0C0CCC9B" w14:textId="77777777" w:rsidR="00ED56DA" w:rsidRDefault="00000000">
            <w:pPr>
              <w:pStyle w:val="ImageCaption"/>
              <w:spacing w:before="200"/>
              <w:jc w:val="left"/>
            </w:pPr>
            <w:r>
              <w:t>Figure 3.1: Map of basic intersection characteristics in TIA area.</w:t>
            </w:r>
          </w:p>
        </w:tc>
        <w:bookmarkEnd w:id="21"/>
      </w:tr>
    </w:tbl>
    <w:p w14:paraId="605DC8A0" w14:textId="77777777" w:rsidR="0037299F" w:rsidRDefault="0037299F">
      <w:pPr>
        <w:pStyle w:val="TableCaption"/>
        <w:rPr>
          <w:b/>
        </w:rPr>
      </w:pPr>
      <w:bookmarkStart w:id="22" w:name="street-conditions"/>
    </w:p>
    <w:p w14:paraId="0F452C5A" w14:textId="77777777" w:rsidR="0037299F" w:rsidRDefault="0037299F">
      <w:pPr>
        <w:rPr>
          <w:rFonts w:ascii="Alte Haas Grotesk" w:hAnsi="Alte Haas Grotesk"/>
          <w:b/>
          <w:i/>
          <w:color w:val="595959" w:themeColor="text1" w:themeTint="A6"/>
          <w:sz w:val="20"/>
        </w:rPr>
      </w:pPr>
      <w:r>
        <w:rPr>
          <w:b/>
        </w:rPr>
        <w:br w:type="page"/>
      </w:r>
    </w:p>
    <w:p w14:paraId="6BC32C78" w14:textId="77777777" w:rsidR="0037299F" w:rsidRDefault="0037299F" w:rsidP="0037299F">
      <w:pPr>
        <w:pStyle w:val="Heading2"/>
      </w:pPr>
      <w:bookmarkStart w:id="23" w:name="_Toc127914496"/>
      <w:r>
        <w:lastRenderedPageBreak/>
        <w:t>Street Conditions</w:t>
      </w:r>
      <w:bookmarkEnd w:id="23"/>
    </w:p>
    <w:p w14:paraId="398DE524" w14:textId="77777777" w:rsidR="0037299F" w:rsidRDefault="0037299F" w:rsidP="0037299F">
      <w:pPr>
        <w:pStyle w:val="FirstParagraph"/>
      </w:pPr>
      <w:r>
        <w:t xml:space="preserve">Detailed information on each street in the study area is provided in the following sections. This information is also summarized in </w:t>
      </w:r>
      <w:r w:rsidRPr="003D6E2A">
        <w:t>Table 2</w:t>
      </w:r>
      <w:r>
        <w:t>.</w:t>
      </w:r>
    </w:p>
    <w:p w14:paraId="696CC650" w14:textId="08E689E8" w:rsidR="00ED56DA" w:rsidRDefault="00000000">
      <w:pPr>
        <w:pStyle w:val="TableCaption"/>
      </w:pPr>
      <w:r>
        <w:rPr>
          <w:b/>
        </w:rPr>
        <w:t xml:space="preserve">Table </w:t>
      </w:r>
      <w:bookmarkStart w:id="24" w:name="tbl-streetconfig"/>
      <w:r>
        <w:rPr>
          <w:b/>
        </w:rPr>
        <w:fldChar w:fldCharType="begin"/>
      </w:r>
      <w:r>
        <w:rPr>
          <w:b/>
        </w:rPr>
        <w:instrText>SEQ tab \* Arabic</w:instrText>
      </w:r>
      <w:r>
        <w:rPr>
          <w:b/>
        </w:rPr>
        <w:fldChar w:fldCharType="separate"/>
      </w:r>
      <w:r w:rsidR="003D6E2A">
        <w:rPr>
          <w:b/>
          <w:noProof/>
        </w:rPr>
        <w:t>2</w:t>
      </w:r>
      <w:r>
        <w:rPr>
          <w:b/>
        </w:rPr>
        <w:fldChar w:fldCharType="end"/>
      </w:r>
      <w:bookmarkEnd w:id="24"/>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ED56DA" w14:paraId="62C84B5C" w14:textId="77777777">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00D0D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57AF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E275D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D05C5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73C3F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B3170F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ED56DA" w14:paraId="6618D69A" w14:textId="77777777">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0042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B3B8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8A10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9A8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13F3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1C2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ED56DA" w14:paraId="6FD5BE28" w14:textId="77777777">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DD22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3CD7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9AB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06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D09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5D41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ED56DA" w14:paraId="1CF6A687" w14:textId="77777777">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CFBE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8414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215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851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C44B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5B7B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ED56DA" w14:paraId="249D76D7" w14:textId="77777777">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D5F4CD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142FC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7A6E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CEC9E6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85A0D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79617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ED56DA" w14:paraId="30273E84" w14:textId="77777777">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7E4D0B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6C961F79" w14:textId="77777777" w:rsidR="00ED56DA" w:rsidRDefault="00000000">
      <w:pPr>
        <w:pStyle w:val="Heading6"/>
      </w:pPr>
      <w:bookmarkStart w:id="25" w:name="south"/>
      <w:r>
        <w:t>1200 South</w:t>
      </w:r>
    </w:p>
    <w:p w14:paraId="564256C6" w14:textId="1F9E868D" w:rsidR="00ED56DA" w:rsidRDefault="00000000">
      <w:pPr>
        <w:pStyle w:val="FirstParagraph"/>
      </w:pPr>
      <w:r>
        <w:t xml:space="preserve">1200 South is an east-west (E/W) local road which, at least in the vicinity of the study area, exists only to offer a connection between Towne Centre </w:t>
      </w:r>
      <w:del w:id="26" w:author="Grant Schultz" w:date="2023-02-27T18:08:00Z">
        <w:r w:rsidDel="00380490">
          <w:delText>Bvld</w:delText>
        </w:r>
      </w:del>
      <w:ins w:id="27" w:author="Grant Schultz" w:date="2023-02-27T18:08:00Z">
        <w:r w:rsidR="00380490">
          <w:t>Blvd</w:t>
        </w:r>
      </w:ins>
      <w:r>
        <w:t>. and University Ave. It runs about 350 feet along the north edge of the proposed Dream Town, and has 3 eastbound (EB) lanes and 2 westbound (WB) lanes. The 2 WB lanes offer a left- and right-turning movement, respectively (onto Towne Centre Blvd.), and there is no through movement since 1200 South and Towne Centre Bvld. form a T-intersection. The 3 EB lanes offer a left, through, and right-turn movement, either onto University Ave. for the turning movements or into a parking lot for the through movement. There is no posted speed limit, and a raised median prevents left turns onto or off of this road.</w:t>
      </w:r>
    </w:p>
    <w:p w14:paraId="4A07C079" w14:textId="77777777" w:rsidR="00ED56DA" w:rsidRDefault="00000000">
      <w:pPr>
        <w:pStyle w:val="Heading6"/>
      </w:pPr>
      <w:bookmarkStart w:id="28" w:name="university-avenue-us-189"/>
      <w:bookmarkEnd w:id="25"/>
      <w:r>
        <w:t>University Avenue (US-189)</w:t>
      </w:r>
    </w:p>
    <w:p w14:paraId="266FB3EE" w14:textId="77777777" w:rsidR="00ED56DA" w:rsidRDefault="00000000">
      <w:pPr>
        <w:pStyle w:val="FirstParagraph"/>
      </w:pPr>
      <w:r>
        <w:t xml:space="preserve">University Ave. is also designated as US-189, and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2656805D" w14:textId="77777777" w:rsidR="00ED56DA" w:rsidRDefault="00000000">
      <w:pPr>
        <w:pStyle w:val="Heading6"/>
      </w:pPr>
      <w:bookmarkStart w:id="29" w:name="towne-centre-boulevard"/>
      <w:bookmarkEnd w:id="28"/>
      <w:r>
        <w:t>Towne Centre Boulevard</w:t>
      </w:r>
    </w:p>
    <w:p w14:paraId="5F872D86" w14:textId="77777777" w:rsidR="00ED56DA" w:rsidRDefault="00000000">
      <w:pPr>
        <w:pStyle w:val="FirstParagraph"/>
      </w:pPr>
      <w:r>
        <w:t>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5FEA614B" w14:textId="77777777" w:rsidR="00ED56DA" w:rsidRDefault="00000000">
      <w:pPr>
        <w:pStyle w:val="Heading6"/>
      </w:pPr>
      <w:bookmarkStart w:id="30" w:name="towne-centre-drive"/>
      <w:bookmarkEnd w:id="29"/>
      <w:r>
        <w:t>Towne Centre Drive</w:t>
      </w:r>
    </w:p>
    <w:p w14:paraId="3DA35E80" w14:textId="77777777" w:rsidR="00ED56DA" w:rsidRDefault="00000000">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3F6D2FB0" w14:textId="77777777" w:rsidR="00ED56DA" w:rsidRDefault="00000000">
      <w:pPr>
        <w:pStyle w:val="Heading3"/>
      </w:pPr>
      <w:bookmarkStart w:id="31" w:name="additional-information"/>
      <w:bookmarkEnd w:id="30"/>
      <w:r>
        <w:t>Additional Information</w:t>
      </w:r>
    </w:p>
    <w:p w14:paraId="5ACB4EF3" w14:textId="77777777" w:rsidR="00ED56DA" w:rsidRDefault="00000000">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ED56DA" w14:paraId="6BCB495D" w14:textId="77777777">
        <w:tc>
          <w:tcPr>
            <w:tcW w:w="0" w:type="auto"/>
          </w:tcPr>
          <w:p w14:paraId="44A09C37" w14:textId="77777777" w:rsidR="00ED56DA" w:rsidRDefault="00000000">
            <w:pPr>
              <w:pStyle w:val="Figure"/>
            </w:pPr>
            <w:bookmarkStart w:id="32" w:name="fig-busmap"/>
            <w:r>
              <w:rPr>
                <w:noProof/>
              </w:rPr>
              <w:lastRenderedPageBreak/>
              <w:drawing>
                <wp:inline distT="0" distB="0" distL="0" distR="0" wp14:anchorId="1300A584" wp14:editId="77F035DB">
                  <wp:extent cx="5133315" cy="404443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qmd/../images/reference/site_bus.png"/>
                          <pic:cNvPicPr>
                            <a:picLocks noChangeAspect="1" noChangeArrowheads="1"/>
                          </pic:cNvPicPr>
                        </pic:nvPicPr>
                        <pic:blipFill>
                          <a:blip r:embed="rId16"/>
                          <a:stretch>
                            <a:fillRect/>
                          </a:stretch>
                        </pic:blipFill>
                        <pic:spPr bwMode="auto">
                          <a:xfrm>
                            <a:off x="0" y="0"/>
                            <a:ext cx="5164184" cy="4068751"/>
                          </a:xfrm>
                          <a:prstGeom prst="rect">
                            <a:avLst/>
                          </a:prstGeom>
                          <a:noFill/>
                          <a:ln w="9525">
                            <a:noFill/>
                            <a:headEnd/>
                            <a:tailEnd/>
                          </a:ln>
                        </pic:spPr>
                      </pic:pic>
                    </a:graphicData>
                  </a:graphic>
                </wp:inline>
              </w:drawing>
            </w:r>
          </w:p>
          <w:p w14:paraId="6095BEF3" w14:textId="77777777" w:rsidR="00ED56DA" w:rsidRDefault="00000000">
            <w:pPr>
              <w:pStyle w:val="ImageCaption"/>
              <w:spacing w:before="200"/>
              <w:jc w:val="left"/>
            </w:pPr>
            <w:r>
              <w:t>Figure 3.2: Map of bus stops on the studied streets.</w:t>
            </w:r>
          </w:p>
        </w:tc>
        <w:bookmarkEnd w:id="32"/>
      </w:tr>
    </w:tbl>
    <w:p w14:paraId="70CA73DC" w14:textId="77777777" w:rsidR="00ED56DA" w:rsidRDefault="00000000">
      <w:pPr>
        <w:pStyle w:val="Heading2"/>
      </w:pPr>
      <w:bookmarkStart w:id="33" w:name="_Toc127914497"/>
      <w:bookmarkStart w:id="34" w:name="adjacent-land-uses"/>
      <w:bookmarkEnd w:id="22"/>
      <w:bookmarkEnd w:id="31"/>
      <w:r>
        <w:t>Adjacent Land Uses</w:t>
      </w:r>
      <w:bookmarkEnd w:id="33"/>
    </w:p>
    <w:p w14:paraId="21CBC186" w14:textId="77777777" w:rsidR="00ED56DA" w:rsidRDefault="00000000">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20CBFC3C" w14:textId="77777777" w:rsidR="00ED56DA" w:rsidRDefault="00000000">
      <w:pPr>
        <w:pStyle w:val="Heading2"/>
      </w:pPr>
      <w:bookmarkStart w:id="35" w:name="_Toc127914498"/>
      <w:bookmarkStart w:id="36" w:name="site-accessibility"/>
      <w:bookmarkEnd w:id="34"/>
      <w:r>
        <w:t>Site Accessibility</w:t>
      </w:r>
      <w:bookmarkEnd w:id="35"/>
    </w:p>
    <w:p w14:paraId="4C98595F" w14:textId="77777777" w:rsidR="00ED56DA" w:rsidRDefault="00000000">
      <w:pPr>
        <w:pStyle w:val="FirstParagraph"/>
      </w:pPr>
      <w:r>
        <w:t>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Provo, and has a connection to Springville via Lakeview Pkwy. and I-89.</w:t>
      </w:r>
    </w:p>
    <w:p w14:paraId="0BA9679C" w14:textId="0632ED3B" w:rsidR="00ED56DA" w:rsidRPr="0037299F" w:rsidRDefault="0037299F" w:rsidP="0037299F">
      <w:pPr>
        <w:pStyle w:val="Heading1"/>
      </w:pPr>
      <w:bookmarkStart w:id="37" w:name="analysis-of-existing-conditions"/>
      <w:bookmarkEnd w:id="20"/>
      <w:bookmarkEnd w:id="36"/>
      <w:r>
        <w:br w:type="page"/>
      </w:r>
      <w:bookmarkStart w:id="38" w:name="_Toc127914499"/>
      <w:r>
        <w:lastRenderedPageBreak/>
        <w:t>4. Analysis of Existing Conditions</w:t>
      </w:r>
      <w:bookmarkEnd w:id="38"/>
    </w:p>
    <w:p w14:paraId="7CF873D4" w14:textId="77777777" w:rsidR="00ED56DA" w:rsidRDefault="00000000">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62809A01" w14:textId="57718515" w:rsidR="00ED56DA" w:rsidRDefault="00000000">
      <w:pPr>
        <w:pStyle w:val="BodyText"/>
      </w:pPr>
      <w:r>
        <w:t xml:space="preserve">Much of the information regarding lane striping and turning movements for these intersections is given in </w:t>
      </w:r>
      <w:r w:rsidR="003D7F9E"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ED56DA" w14:paraId="2F83C80B" w14:textId="77777777">
        <w:tc>
          <w:tcPr>
            <w:tcW w:w="0" w:type="auto"/>
          </w:tcPr>
          <w:p w14:paraId="7AA0FA4B" w14:textId="77777777" w:rsidR="00ED56DA" w:rsidRDefault="00000000">
            <w:pPr>
              <w:pStyle w:val="Figure"/>
            </w:pPr>
            <w:bookmarkStart w:id="39" w:name="fig-lanediagram"/>
            <w:r>
              <w:rPr>
                <w:noProof/>
              </w:rPr>
              <w:drawing>
                <wp:inline distT="0" distB="0" distL="0" distR="0" wp14:anchorId="47EBFBBB" wp14:editId="6CC5393E">
                  <wp:extent cx="3204927" cy="3204927"/>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qmd/../images/output/lane_diagram.png"/>
                          <pic:cNvPicPr>
                            <a:picLocks noChangeAspect="1" noChangeArrowheads="1"/>
                          </pic:cNvPicPr>
                        </pic:nvPicPr>
                        <pic:blipFill>
                          <a:blip r:embed="rId17"/>
                          <a:stretch>
                            <a:fillRect/>
                          </a:stretch>
                        </pic:blipFill>
                        <pic:spPr bwMode="auto">
                          <a:xfrm>
                            <a:off x="0" y="0"/>
                            <a:ext cx="3204927" cy="3204927"/>
                          </a:xfrm>
                          <a:prstGeom prst="rect">
                            <a:avLst/>
                          </a:prstGeom>
                          <a:noFill/>
                          <a:ln w="9525">
                            <a:noFill/>
                            <a:headEnd/>
                            <a:tailEnd/>
                          </a:ln>
                        </pic:spPr>
                      </pic:pic>
                    </a:graphicData>
                  </a:graphic>
                </wp:inline>
              </w:drawing>
            </w:r>
          </w:p>
          <w:p w14:paraId="0CAEF899" w14:textId="77777777" w:rsidR="00ED56DA" w:rsidRDefault="00000000">
            <w:pPr>
              <w:pStyle w:val="ImageCaption"/>
              <w:spacing w:before="200"/>
              <w:jc w:val="left"/>
            </w:pPr>
            <w:r>
              <w:t>Figure 4.1: Intersection lane diagram of the study area.</w:t>
            </w:r>
          </w:p>
        </w:tc>
        <w:bookmarkEnd w:id="39"/>
      </w:tr>
    </w:tbl>
    <w:p w14:paraId="4078DCC4" w14:textId="77777777" w:rsidR="0037299F" w:rsidRDefault="0037299F" w:rsidP="0037299F">
      <w:pPr>
        <w:pStyle w:val="Heading2"/>
      </w:pPr>
      <w:bookmarkStart w:id="40" w:name="_Toc127914500"/>
      <w:bookmarkStart w:id="41" w:name="sec-existingtrafficvols"/>
      <w:r>
        <w:t>Traffic Volumes</w:t>
      </w:r>
      <w:bookmarkEnd w:id="40"/>
    </w:p>
    <w:p w14:paraId="6814A6C8" w14:textId="77BA28C9" w:rsidR="00ED56DA" w:rsidRDefault="0037299F" w:rsidP="0037299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B4F3985" w14:textId="77777777" w:rsidR="00ED56DA" w:rsidRDefault="00000000">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ED56DA" w14:paraId="1A59B9CF" w14:textId="77777777">
        <w:tc>
          <w:tcPr>
            <w:tcW w:w="0" w:type="auto"/>
          </w:tcPr>
          <w:p w14:paraId="295E8E9E" w14:textId="77777777" w:rsidR="00ED56DA" w:rsidRDefault="00000000">
            <w:pPr>
              <w:pStyle w:val="Figure"/>
            </w:pPr>
            <w:bookmarkStart w:id="42" w:name="fig-basevolumes"/>
            <w:r>
              <w:rPr>
                <w:noProof/>
              </w:rPr>
              <w:drawing>
                <wp:inline distT="0" distB="0" distL="0" distR="0" wp14:anchorId="7ED5CD95" wp14:editId="235640D8">
                  <wp:extent cx="4354717" cy="4354717"/>
                  <wp:effectExtent l="0" t="0" r="1905"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qmd/../images/output/traffic_counts_base.png"/>
                          <pic:cNvPicPr>
                            <a:picLocks noChangeAspect="1" noChangeArrowheads="1"/>
                          </pic:cNvPicPr>
                        </pic:nvPicPr>
                        <pic:blipFill>
                          <a:blip r:embed="rId18"/>
                          <a:stretch>
                            <a:fillRect/>
                          </a:stretch>
                        </pic:blipFill>
                        <pic:spPr bwMode="auto">
                          <a:xfrm>
                            <a:off x="0" y="0"/>
                            <a:ext cx="4366400" cy="4366400"/>
                          </a:xfrm>
                          <a:prstGeom prst="rect">
                            <a:avLst/>
                          </a:prstGeom>
                          <a:noFill/>
                          <a:ln w="9525">
                            <a:noFill/>
                            <a:headEnd/>
                            <a:tailEnd/>
                          </a:ln>
                        </pic:spPr>
                      </pic:pic>
                    </a:graphicData>
                  </a:graphic>
                </wp:inline>
              </w:drawing>
            </w:r>
          </w:p>
          <w:p w14:paraId="2B91FB12" w14:textId="77777777" w:rsidR="00ED56DA" w:rsidRDefault="00000000">
            <w:pPr>
              <w:pStyle w:val="ImageCaption"/>
              <w:spacing w:before="200"/>
              <w:jc w:val="left"/>
            </w:pPr>
            <w:r>
              <w:t>Figure 4.2: Peak hour turning volumes on the studied intersections.</w:t>
            </w:r>
          </w:p>
        </w:tc>
        <w:bookmarkEnd w:id="42"/>
      </w:tr>
    </w:tbl>
    <w:p w14:paraId="7F39EC9F" w14:textId="77777777" w:rsidR="00ED56DA" w:rsidRDefault="00000000">
      <w:pPr>
        <w:pStyle w:val="Heading2"/>
      </w:pPr>
      <w:bookmarkStart w:id="43" w:name="_Toc127914501"/>
      <w:bookmarkStart w:id="44" w:name="level-of-service"/>
      <w:bookmarkEnd w:id="41"/>
      <w:r>
        <w:t>Level of Service</w:t>
      </w:r>
      <w:bookmarkEnd w:id="43"/>
    </w:p>
    <w:p w14:paraId="6C379954" w14:textId="57538827" w:rsidR="00ED56DA" w:rsidRDefault="00000000">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intersections, and are provided in the Highway Capacity Manual (HCM) (National Academies of Sciences, Engineering, and Medicine 2022). </w:t>
      </w:r>
      <w:r w:rsidR="0037299F" w:rsidRPr="0037299F">
        <w:t>Table 3</w:t>
      </w:r>
      <w:r>
        <w:t xml:space="preserve"> summarizes these criteria. This analysis assumes a LOS of </w:t>
      </w:r>
      <w:r>
        <w:rPr>
          <w:rStyle w:val="VerbatimChar"/>
        </w:rPr>
        <w:t>D</w:t>
      </w:r>
      <w:r>
        <w:t xml:space="preserve"> or better represents acceptable conditions.</w:t>
      </w:r>
    </w:p>
    <w:p w14:paraId="2C02183D" w14:textId="77777777" w:rsidR="00ED56DA" w:rsidRDefault="00000000">
      <w:pPr>
        <w:pStyle w:val="TableCaption"/>
      </w:pPr>
      <w:r>
        <w:rPr>
          <w:b/>
        </w:rPr>
        <w:t xml:space="preserve">Table </w:t>
      </w:r>
      <w:bookmarkStart w:id="45" w:name="tbl-los-intersections"/>
      <w:r>
        <w:rPr>
          <w:b/>
        </w:rPr>
        <w:fldChar w:fldCharType="begin"/>
      </w:r>
      <w:r>
        <w:rPr>
          <w:b/>
        </w:rPr>
        <w:instrText>SEQ tab \* Arabic</w:instrText>
      </w:r>
      <w:r>
        <w:rPr>
          <w:b/>
        </w:rPr>
        <w:fldChar w:fldCharType="separate"/>
      </w:r>
      <w:r w:rsidR="003D6E2A">
        <w:rPr>
          <w:b/>
          <w:noProof/>
        </w:rPr>
        <w:t>3</w:t>
      </w:r>
      <w:r>
        <w:rPr>
          <w:b/>
        </w:rPr>
        <w:fldChar w:fldCharType="end"/>
      </w:r>
      <w:bookmarkEnd w:id="45"/>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ED56DA" w14:paraId="21CCCB5E" w14:textId="77777777">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68A53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70CA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(sec/veh)</w:t>
            </w:r>
          </w:p>
        </w:tc>
      </w:tr>
      <w:tr w:rsidR="00ED56DA" w14:paraId="34C4ABA6" w14:textId="77777777">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A29C2E" w14:textId="77777777" w:rsidR="00ED56DA" w:rsidRDefault="00ED56DA">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14E720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79E7F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ED56DA" w14:paraId="6E6CEF54" w14:textId="77777777">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9CCA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C27B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484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ED56DA" w14:paraId="0A644715"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6642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DD32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AAA4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ED56DA" w14:paraId="0B8FB5A0"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7B4E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3548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DFC9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ED56DA" w14:paraId="5F0D1EC3"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7784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AA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371B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ED56DA" w14:paraId="0A993278"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2170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A33F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895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ED56DA" w14:paraId="618B8689" w14:textId="77777777">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231DE1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21F08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15FCA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40B5221E" w14:textId="77777777" w:rsidR="00ED56DA" w:rsidRDefault="00000000">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(Trafficware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ED56DA" w14:paraId="6A1DCBBA" w14:textId="77777777">
        <w:tc>
          <w:tcPr>
            <w:tcW w:w="0" w:type="auto"/>
          </w:tcPr>
          <w:p w14:paraId="7FEAA566" w14:textId="77777777" w:rsidR="00ED56DA" w:rsidRDefault="00000000">
            <w:pPr>
              <w:pStyle w:val="Figure"/>
            </w:pPr>
            <w:bookmarkStart w:id="46" w:name="fig-losbasenumbers"/>
            <w:r>
              <w:rPr>
                <w:noProof/>
              </w:rPr>
              <w:lastRenderedPageBreak/>
              <w:drawing>
                <wp:inline distT="0" distB="0" distL="0" distR="0" wp14:anchorId="17E5B8E3" wp14:editId="1EEA722E">
                  <wp:extent cx="5875699" cy="5848539"/>
                  <wp:effectExtent l="0" t="0" r="4445"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qmd/../images/output/traffic_delay_base.png"/>
                          <pic:cNvPicPr>
                            <a:picLocks noChangeAspect="1" noChangeArrowheads="1"/>
                          </pic:cNvPicPr>
                        </pic:nvPicPr>
                        <pic:blipFill>
                          <a:blip r:embed="rId19"/>
                          <a:stretch>
                            <a:fillRect/>
                          </a:stretch>
                        </pic:blipFill>
                        <pic:spPr bwMode="auto">
                          <a:xfrm>
                            <a:off x="0" y="0"/>
                            <a:ext cx="5878265" cy="5851093"/>
                          </a:xfrm>
                          <a:prstGeom prst="rect">
                            <a:avLst/>
                          </a:prstGeom>
                          <a:noFill/>
                          <a:ln w="9525">
                            <a:noFill/>
                            <a:headEnd/>
                            <a:tailEnd/>
                          </a:ln>
                        </pic:spPr>
                      </pic:pic>
                    </a:graphicData>
                  </a:graphic>
                </wp:inline>
              </w:drawing>
            </w:r>
          </w:p>
          <w:p w14:paraId="67D8255A" w14:textId="77777777" w:rsidR="00ED56DA" w:rsidRDefault="00000000">
            <w:pPr>
              <w:pStyle w:val="ImageCaption"/>
              <w:spacing w:before="200"/>
              <w:jc w:val="left"/>
            </w:pPr>
            <w:r>
              <w:t>Figure 4.3: Results of existing Synchro LOS analysis for each movement and intersection studied: control delay values.</w:t>
            </w:r>
          </w:p>
        </w:tc>
        <w:bookmarkEnd w:id="46"/>
      </w:tr>
    </w:tbl>
    <w:p w14:paraId="141D9D34" w14:textId="77777777" w:rsidR="00ED56DA" w:rsidRDefault="00000000">
      <w:pPr>
        <w:pStyle w:val="BodyText"/>
      </w:pPr>
      <w:r>
        <w:t xml:space="preserve"> </w:t>
      </w:r>
    </w:p>
    <w:tbl>
      <w:tblPr>
        <w:tblStyle w:val="Table"/>
        <w:tblW w:w="5000" w:type="pct"/>
        <w:tblLook w:val="0000" w:firstRow="0" w:lastRow="0" w:firstColumn="0" w:lastColumn="0" w:noHBand="0" w:noVBand="0"/>
      </w:tblPr>
      <w:tblGrid>
        <w:gridCol w:w="9360"/>
      </w:tblGrid>
      <w:tr w:rsidR="00ED56DA" w14:paraId="3EBB7136" w14:textId="77777777">
        <w:tc>
          <w:tcPr>
            <w:tcW w:w="0" w:type="auto"/>
          </w:tcPr>
          <w:p w14:paraId="4F248651" w14:textId="77777777" w:rsidR="00ED56DA" w:rsidRDefault="00000000">
            <w:pPr>
              <w:pStyle w:val="Figure"/>
            </w:pPr>
            <w:bookmarkStart w:id="47" w:name="fig-losbaseletters"/>
            <w:r>
              <w:rPr>
                <w:noProof/>
              </w:rPr>
              <w:lastRenderedPageBreak/>
              <w:drawing>
                <wp:inline distT="0" distB="0" distL="0" distR="0" wp14:anchorId="0E1BA724" wp14:editId="23863D5F">
                  <wp:extent cx="5785164" cy="5785164"/>
                  <wp:effectExtent l="0" t="0" r="635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qmd/../images/output/traffic_los_base.png"/>
                          <pic:cNvPicPr>
                            <a:picLocks noChangeAspect="1" noChangeArrowheads="1"/>
                          </pic:cNvPicPr>
                        </pic:nvPicPr>
                        <pic:blipFill>
                          <a:blip r:embed="rId20"/>
                          <a:stretch>
                            <a:fillRect/>
                          </a:stretch>
                        </pic:blipFill>
                        <pic:spPr bwMode="auto">
                          <a:xfrm>
                            <a:off x="0" y="0"/>
                            <a:ext cx="5810902" cy="5810902"/>
                          </a:xfrm>
                          <a:prstGeom prst="rect">
                            <a:avLst/>
                          </a:prstGeom>
                          <a:noFill/>
                          <a:ln w="9525">
                            <a:noFill/>
                            <a:headEnd/>
                            <a:tailEnd/>
                          </a:ln>
                        </pic:spPr>
                      </pic:pic>
                    </a:graphicData>
                  </a:graphic>
                </wp:inline>
              </w:drawing>
            </w:r>
          </w:p>
          <w:p w14:paraId="4741B4A1" w14:textId="77777777" w:rsidR="00ED56DA" w:rsidRDefault="00000000">
            <w:pPr>
              <w:pStyle w:val="ImageCaption"/>
              <w:spacing w:before="200"/>
              <w:jc w:val="left"/>
            </w:pPr>
            <w:r>
              <w:t>Figure 4.4: Results of existing Synchro LOS analysis for each movement and intersection studied: level of service.</w:t>
            </w:r>
          </w:p>
        </w:tc>
        <w:bookmarkEnd w:id="47"/>
      </w:tr>
    </w:tbl>
    <w:p w14:paraId="37F2ED99" w14:textId="2A1F3F5B" w:rsidR="00ED56DA" w:rsidRDefault="00000000">
      <w:pPr>
        <w:pStyle w:val="BodyText"/>
      </w:pPr>
      <w:r>
        <w:t xml:space="preserve">It is </w:t>
      </w:r>
      <w:del w:id="48" w:author="Grant Schultz" w:date="2023-02-27T18:16:00Z">
        <w:r w:rsidDel="00380490">
          <w:delText xml:space="preserve">unsurprising </w:delText>
        </w:r>
      </w:del>
      <w:ins w:id="49" w:author="Grant Schultz" w:date="2023-02-27T18:16:00Z">
        <w:r w:rsidR="00380490">
          <w:t xml:space="preserve">not surprising </w:t>
        </w:r>
      </w:ins>
      <w:r>
        <w:t xml:space="preserve">that the Towne Centre Blvd. intersections perform so well, since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w:t>
      </w:r>
      <w:r>
        <w:lastRenderedPageBreak/>
        <w:t xml:space="preserve">significantly shorter compared to the conflicting phase lengths. However, these movements do not have an enormous impact on the overall intersection delay(s), as the volumes are much lower than those </w:t>
      </w:r>
      <w:r>
        <w:rPr>
          <w:i/>
          <w:iCs/>
        </w:rPr>
        <w:t>on</w:t>
      </w:r>
      <w:r>
        <w:t xml:space="preserve"> University Ave.</w:t>
      </w:r>
    </w:p>
    <w:p w14:paraId="7D91DD45" w14:textId="77777777" w:rsidR="00ED56DA" w:rsidRDefault="00000000">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FE2A656" w14:textId="77777777" w:rsidR="00ED56DA" w:rsidRDefault="00000000">
      <w:pPr>
        <w:pStyle w:val="Heading2"/>
      </w:pPr>
      <w:bookmarkStart w:id="50" w:name="_Toc127914502"/>
      <w:bookmarkStart w:id="51" w:name="transportation-safety"/>
      <w:bookmarkEnd w:id="44"/>
      <w:r>
        <w:t>Transportation Safety</w:t>
      </w:r>
      <w:bookmarkEnd w:id="50"/>
    </w:p>
    <w:p w14:paraId="15141E44" w14:textId="77777777" w:rsidR="00ED56DA" w:rsidRDefault="00000000">
      <w:pPr>
        <w:pStyle w:val="FirstParagraph"/>
      </w:pPr>
      <w:r>
        <w:t>As part of the analysis for this proposed development, a crash analysis was performed for University Ave. near the site. Recent crash data (obtained from \</w:t>
      </w:r>
      <w:proofErr w:type="gramStart"/>
      <w:r>
        <w:t>acr{</w:t>
      </w:r>
      <w:proofErr w:type="gramEnd"/>
      <w:r>
        <w:t>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3FD9D532" w14:textId="09DE1E0F" w:rsidR="00ED56DA" w:rsidRDefault="00000000">
      <w:pPr>
        <w:pStyle w:val="BodyText"/>
      </w:pPr>
      <w:hyperlink w:anchor="eq-intersection-crash-rate">
        <w:r>
          <w:rPr>
            <w:rStyle w:val="Hyperlink"/>
          </w:rPr>
          <w:t>Equation 4.1</w:t>
        </w:r>
      </w:hyperlink>
      <w:r>
        <w:t xml:space="preserve"> gives the crash rate of an intersection, and </w:t>
      </w:r>
      <w:hyperlink w:anchor="eq-segment-crash-rate">
        <w:r>
          <w:rPr>
            <w:rStyle w:val="Hyperlink"/>
          </w:rPr>
          <w:t>Equation 4.2</w:t>
        </w:r>
      </w:hyperlink>
      <w:r>
        <w:t xml:space="preserve"> gives the crash rate of a segment, where </w:t>
      </w:r>
      <w:r>
        <w:rPr>
          <w:rStyle w:val="VerbatimChar"/>
        </w:rPr>
        <w:t>AADT</w:t>
      </w:r>
      <w:r>
        <w:t xml:space="preserve"> is average annual daily traffic, </w:t>
      </w:r>
      <w:r>
        <w:rPr>
          <w:rStyle w:val="VerbatimChar"/>
        </w:rPr>
        <w:t>MEV</w:t>
      </w:r>
      <w:r>
        <w:t xml:space="preserve"> is million entering vehicles, and </w:t>
      </w:r>
      <w:r>
        <w:rPr>
          <w:rStyle w:val="VerbatimChar"/>
        </w:rPr>
        <w:t>MVMT</w:t>
      </w:r>
      <w:r>
        <w:t xml:space="preserve"> is million vehicle-miles traveled. The AADT was provided by UDOT for this stretch of University </w:t>
      </w:r>
      <w:proofErr w:type="gramStart"/>
      <w:r>
        <w:t>Ave., and</w:t>
      </w:r>
      <w:proofErr w:type="gramEnd"/>
      <w:r>
        <w:t xml:space="preserve"> is given as 3055</w:t>
      </w:r>
      <w:r w:rsidR="0037299F">
        <w:t>0</w:t>
      </w:r>
      <w:r>
        <w:t xml:space="preserve"> vehicles per day.</w:t>
      </w:r>
    </w:p>
    <w:p w14:paraId="22D4A560" w14:textId="795BCC3E" w:rsidR="00ED56DA" w:rsidRDefault="00000000">
      <w:pPr>
        <w:pStyle w:val="BodyText"/>
      </w:pPr>
      <w:bookmarkStart w:id="52"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m:t>
              </m:r>
              <m:r>
                <w:del w:id="53" w:author="Grant Schultz" w:date="2023-02-27T18:19:00Z">
                  <w:rPr>
                    <w:rFonts w:ascii="Cambria Math" w:hAnsi="Cambria Math"/>
                  </w:rPr>
                  <m:t>.25</m:t>
                </w:del>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52"/>
    </w:p>
    <w:p w14:paraId="52D90EEB" w14:textId="508A91CA" w:rsidR="00ED56DA" w:rsidRDefault="00000000">
      <w:pPr>
        <w:pStyle w:val="FirstParagraph"/>
      </w:pPr>
      <w:bookmarkStart w:id="54"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m:t>
              </m:r>
              <m:r>
                <w:del w:id="55" w:author="Grant Schultz" w:date="2023-02-27T18:19:00Z">
                  <w:rPr>
                    <w:rFonts w:ascii="Cambria Math" w:hAnsi="Cambria Math"/>
                  </w:rPr>
                  <m:t>.25</m:t>
                </w:del>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54"/>
    </w:p>
    <w:p w14:paraId="6C1E2C4E" w14:textId="34FBD41C" w:rsidR="00ED56DA" w:rsidRDefault="004F0043">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5C968B7E" w14:textId="77777777" w:rsidR="00ED56DA" w:rsidRDefault="00000000">
      <w:pPr>
        <w:pStyle w:val="TableCaption"/>
      </w:pPr>
      <w:r>
        <w:rPr>
          <w:b/>
        </w:rPr>
        <w:lastRenderedPageBreak/>
        <w:t xml:space="preserve">Table </w:t>
      </w:r>
      <w:bookmarkStart w:id="56" w:name="tbl-crashes-intersections"/>
      <w:r>
        <w:rPr>
          <w:b/>
        </w:rPr>
        <w:fldChar w:fldCharType="begin"/>
      </w:r>
      <w:r>
        <w:rPr>
          <w:b/>
        </w:rPr>
        <w:instrText>SEQ tab \* Arabic</w:instrText>
      </w:r>
      <w:r>
        <w:rPr>
          <w:b/>
        </w:rPr>
        <w:fldChar w:fldCharType="separate"/>
      </w:r>
      <w:r w:rsidR="003D6E2A">
        <w:rPr>
          <w:b/>
          <w:noProof/>
        </w:rPr>
        <w:t>4</w:t>
      </w:r>
      <w:r>
        <w:rPr>
          <w:b/>
        </w:rPr>
        <w:fldChar w:fldCharType="end"/>
      </w:r>
      <w:bookmarkEnd w:id="56"/>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ED56DA" w14:paraId="607375C2" w14:textId="77777777">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7254F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B333D2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BF14A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88500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ED56DA" w14:paraId="346A52AE" w14:textId="77777777">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983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387F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3343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11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ED56DA" w14:paraId="34D46D79" w14:textId="77777777">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2BE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7EF2B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32685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DAAAB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547894DF" w14:textId="77777777" w:rsidR="00ED56DA" w:rsidRDefault="00000000">
      <w:pPr>
        <w:pStyle w:val="TableCaption"/>
      </w:pPr>
      <w:r>
        <w:rPr>
          <w:b/>
        </w:rPr>
        <w:t xml:space="preserve">Table </w:t>
      </w:r>
      <w:bookmarkStart w:id="57" w:name="tbl-crashes-segments"/>
      <w:r>
        <w:rPr>
          <w:b/>
        </w:rPr>
        <w:fldChar w:fldCharType="begin"/>
      </w:r>
      <w:r>
        <w:rPr>
          <w:b/>
        </w:rPr>
        <w:instrText>SEQ tab \* Arabic</w:instrText>
      </w:r>
      <w:r>
        <w:rPr>
          <w:b/>
        </w:rPr>
        <w:fldChar w:fldCharType="separate"/>
      </w:r>
      <w:r w:rsidR="003D6E2A">
        <w:rPr>
          <w:b/>
          <w:noProof/>
        </w:rPr>
        <w:t>5</w:t>
      </w:r>
      <w:r>
        <w:rPr>
          <w:b/>
        </w:rPr>
        <w:fldChar w:fldCharType="end"/>
      </w:r>
      <w:bookmarkEnd w:id="57"/>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ED56DA" w14:paraId="5ACF0310" w14:textId="77777777" w:rsidTr="004F0043">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F407A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D666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37D3C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0C4B49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551C8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D90105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ED56DA" w14:paraId="2A35FEC6" w14:textId="77777777" w:rsidTr="004F0043">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5E8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E8C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94F8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C4A2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593C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42C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ED56DA" w14:paraId="3F0B643A" w14:textId="77777777" w:rsidTr="004F0043">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BBF0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C6C3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0AA2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BDB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E8C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9D84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ED56DA" w14:paraId="710A13EF" w14:textId="77777777" w:rsidTr="004F0043">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10DAA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A089B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1CF030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B4C29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9A15E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46893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AABB0AF" w14:textId="52D51486" w:rsidR="00ED56DA" w:rsidRDefault="00000000">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 xml:space="preserve">y segment is deemed to be safe. However, it is also important to examine the severity of the crashes. </w:t>
      </w:r>
      <w:r w:rsidR="004F0043" w:rsidRPr="004F0043">
        <w:t>Table 6</w:t>
      </w:r>
      <w:r w:rsidRPr="004F0043">
        <w:t xml:space="preserve"> provides the UDOT crash severity scale, and </w:t>
      </w:r>
      <w:r w:rsidR="004F0043" w:rsidRPr="004F0043">
        <w:t>Table 7</w:t>
      </w:r>
      <w:r w:rsidRPr="004F0043">
        <w:t xml:space="preserve"> gives the number and proportion of crashes at each level. From </w:t>
      </w:r>
      <w:r w:rsidR="004F0043" w:rsidRPr="004F0043">
        <w:t>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17A602F7" w14:textId="77777777" w:rsidR="00ED56DA" w:rsidRDefault="00000000">
      <w:pPr>
        <w:pStyle w:val="TableCaption"/>
      </w:pPr>
      <w:r>
        <w:rPr>
          <w:b/>
        </w:rPr>
        <w:lastRenderedPageBreak/>
        <w:t xml:space="preserve">Table </w:t>
      </w:r>
      <w:bookmarkStart w:id="58" w:name="tbl-crash-levels"/>
      <w:r>
        <w:rPr>
          <w:b/>
        </w:rPr>
        <w:fldChar w:fldCharType="begin"/>
      </w:r>
      <w:r>
        <w:rPr>
          <w:b/>
        </w:rPr>
        <w:instrText>SEQ tab \* Arabic</w:instrText>
      </w:r>
      <w:r>
        <w:rPr>
          <w:b/>
        </w:rPr>
        <w:fldChar w:fldCharType="separate"/>
      </w:r>
      <w:r w:rsidR="003D6E2A">
        <w:rPr>
          <w:b/>
          <w:noProof/>
        </w:rPr>
        <w:t>6</w:t>
      </w:r>
      <w:r>
        <w:rPr>
          <w:b/>
        </w:rPr>
        <w:fldChar w:fldCharType="end"/>
      </w:r>
      <w:bookmarkEnd w:id="58"/>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4F0043" w14:paraId="36357316" w14:textId="77777777">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8BF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02201C3"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4F0043" w14:paraId="53666750" w14:textId="77777777">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CE3D7"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8892"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4F0043" w14:paraId="596B97A1"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456D"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268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4F0043" w14:paraId="3466E38D"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4E49E"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ECE"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4F0043" w14:paraId="21074FC1"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74AF"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D3CF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4F0043" w14:paraId="5F96BE08" w14:textId="77777777">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B536A"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0BDB1A"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35052EEB" w14:textId="1D931477" w:rsidR="00ED56DA" w:rsidRDefault="00000000">
      <w:pPr>
        <w:pStyle w:val="TableCaption"/>
      </w:pPr>
      <w:r>
        <w:rPr>
          <w:b/>
        </w:rPr>
        <w:t xml:space="preserve">Table </w:t>
      </w:r>
      <w:bookmarkStart w:id="59" w:name="tbl-count-crashes-by-level"/>
      <w:r>
        <w:rPr>
          <w:b/>
        </w:rPr>
        <w:fldChar w:fldCharType="begin"/>
      </w:r>
      <w:r>
        <w:rPr>
          <w:b/>
        </w:rPr>
        <w:instrText>SEQ tab \* Arabic</w:instrText>
      </w:r>
      <w:r>
        <w:rPr>
          <w:b/>
        </w:rPr>
        <w:fldChar w:fldCharType="separate"/>
      </w:r>
      <w:r w:rsidR="003D6E2A">
        <w:rPr>
          <w:b/>
          <w:noProof/>
        </w:rPr>
        <w:t>7</w:t>
      </w:r>
      <w:r>
        <w:rPr>
          <w:b/>
        </w:rPr>
        <w:fldChar w:fldCharType="end"/>
      </w:r>
      <w:bookmarkEnd w:id="59"/>
      <w:r>
        <w:rPr>
          <w:b/>
        </w:rPr>
        <w:t xml:space="preserve">: </w:t>
      </w:r>
      <w:r>
        <w:t xml:space="preserve">Crashes </w:t>
      </w:r>
      <w:r w:rsidR="004F0043">
        <w:t>b</w:t>
      </w:r>
      <w:r>
        <w:t>y Severity</w:t>
      </w:r>
    </w:p>
    <w:tbl>
      <w:tblPr>
        <w:tblW w:w="0" w:type="auto"/>
        <w:jc w:val="center"/>
        <w:tblLayout w:type="fixed"/>
        <w:tblLook w:val="0420" w:firstRow="1" w:lastRow="0" w:firstColumn="0" w:lastColumn="0" w:noHBand="0" w:noVBand="1"/>
      </w:tblPr>
      <w:tblGrid>
        <w:gridCol w:w="1749"/>
        <w:gridCol w:w="2809"/>
        <w:gridCol w:w="1394"/>
        <w:gridCol w:w="1662"/>
      </w:tblGrid>
      <w:tr w:rsidR="00ED56DA" w14:paraId="3FD6D8A7" w14:textId="77777777">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E5CA6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93CEB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56E9D9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9FC86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ED56DA" w14:paraId="2A58E26F" w14:textId="77777777">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246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9A32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3A8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336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ED56DA" w14:paraId="40B8D7F8"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7F0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62E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A5A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12BC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ED56DA" w14:paraId="6137C848"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20FC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4E29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6BB9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454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ED56DA" w14:paraId="59DAFF6A"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512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9E6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058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8D9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ED56DA" w14:paraId="499B37E6" w14:textId="77777777">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57C7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05D8B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57063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5967F3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tbl>
    <w:p w14:paraId="401C3AB6" w14:textId="77777777" w:rsidR="004F0043" w:rsidRDefault="004F0043">
      <w:pPr>
        <w:rPr>
          <w:rFonts w:ascii="Alte Haas Grotesk" w:eastAsiaTheme="majorEastAsia" w:hAnsi="Alte Haas Grotesk" w:cs="Times New Roman (Headings CS)"/>
          <w:b/>
          <w:smallCaps/>
          <w:color w:val="000000" w:themeColor="text1"/>
          <w:sz w:val="40"/>
          <w:szCs w:val="32"/>
        </w:rPr>
      </w:pPr>
      <w:bookmarkStart w:id="60" w:name="projected-traffic"/>
      <w:bookmarkEnd w:id="37"/>
      <w:bookmarkEnd w:id="51"/>
      <w:r>
        <w:br w:type="page"/>
      </w:r>
    </w:p>
    <w:p w14:paraId="62BC4101" w14:textId="3A5DEB64" w:rsidR="00ED56DA" w:rsidRDefault="00000000">
      <w:pPr>
        <w:pStyle w:val="Heading1"/>
      </w:pPr>
      <w:bookmarkStart w:id="61" w:name="_Toc127914503"/>
      <w:r>
        <w:lastRenderedPageBreak/>
        <w:t>5. Projected Traffic</w:t>
      </w:r>
      <w:bookmarkEnd w:id="61"/>
    </w:p>
    <w:p w14:paraId="6B16A405" w14:textId="77777777" w:rsidR="00ED56DA" w:rsidRDefault="00000000">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5E9F39CB" w14:textId="77777777" w:rsidR="00ED56DA" w:rsidRDefault="00000000">
      <w:pPr>
        <w:pStyle w:val="Heading2"/>
      </w:pPr>
      <w:bookmarkStart w:id="62" w:name="_Toc127914504"/>
      <w:bookmarkStart w:id="63" w:name="trip-generation"/>
      <w:r>
        <w:t>Trip Generation</w:t>
      </w:r>
      <w:bookmarkEnd w:id="62"/>
    </w:p>
    <w:p w14:paraId="1D7902D4" w14:textId="5517EDED" w:rsidR="00ED56DA" w:rsidRDefault="00000000">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004F0043" w:rsidRPr="004F0043">
        <w:t>Table 11</w:t>
      </w:r>
      <w:r w:rsidRPr="004F0043">
        <w:t xml:space="preserve"> provid</w:t>
      </w:r>
      <w:r>
        <w:t>es the trip rates after the reductions.</w:t>
      </w:r>
    </w:p>
    <w:p w14:paraId="466E4FF0" w14:textId="77777777" w:rsidR="00ED56DA" w:rsidRDefault="00000000">
      <w:pPr>
        <w:pStyle w:val="Heading3"/>
      </w:pPr>
      <w:bookmarkStart w:id="64" w:name="base-trip-generation"/>
      <w:r>
        <w:t>Base Trip Generation</w:t>
      </w:r>
    </w:p>
    <w:p w14:paraId="10FD8AA0" w14:textId="46C241B0" w:rsidR="00ED56DA" w:rsidRDefault="00000000">
      <w:pPr>
        <w:pStyle w:val="FirstParagraph"/>
      </w:pPr>
      <w:r>
        <w:t xml:space="preserve">The initial estimates for trip generation are given from the ITE Trip Generation Manual. For this report, only an analysis of the weekday PM peak period is performed, </w:t>
      </w:r>
      <w:commentRangeStart w:id="65"/>
      <w:r>
        <w:t xml:space="preserve">due to the scope of the </w:t>
      </w:r>
      <w:del w:id="66" w:author="Grant Schultz" w:date="2023-02-27T19:15:00Z">
        <w:r w:rsidDel="003570C2">
          <w:delText>assignment</w:delText>
        </w:r>
      </w:del>
      <w:ins w:id="67" w:author="Grant Schultz" w:date="2023-02-27T19:15:00Z">
        <w:r w:rsidR="003570C2">
          <w:t>project</w:t>
        </w:r>
      </w:ins>
      <w:r w:rsidRPr="004F0043">
        <w:t>.</w:t>
      </w:r>
      <w:commentRangeEnd w:id="65"/>
      <w:r w:rsidR="003570C2">
        <w:rPr>
          <w:rStyle w:val="CommentReference"/>
          <w:rFonts w:asciiTheme="minorHAnsi" w:hAnsiTheme="minorHAnsi" w:cstheme="minorBidi"/>
        </w:rPr>
        <w:commentReference w:id="65"/>
      </w:r>
      <w:r w:rsidRPr="004F0043">
        <w:t xml:space="preserve"> </w:t>
      </w:r>
      <w:r w:rsidR="003D6E2A" w:rsidRPr="004F0043">
        <w:t>Table 8</w:t>
      </w:r>
      <w:r w:rsidRPr="004F0043">
        <w:t xml:space="preserve">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69BBC6D5" w14:textId="77777777" w:rsidR="00ED56DA" w:rsidRDefault="00000000">
      <w:pPr>
        <w:pStyle w:val="TableCaption"/>
      </w:pPr>
      <w:commentRangeStart w:id="68"/>
      <w:r>
        <w:rPr>
          <w:b/>
        </w:rPr>
        <w:lastRenderedPageBreak/>
        <w:t xml:space="preserve">Table </w:t>
      </w:r>
      <w:bookmarkStart w:id="69" w:name="tbl-base-tripgen"/>
      <w:r>
        <w:rPr>
          <w:b/>
        </w:rPr>
        <w:fldChar w:fldCharType="begin"/>
      </w:r>
      <w:r>
        <w:rPr>
          <w:b/>
        </w:rPr>
        <w:instrText>SEQ tab \* Arabic</w:instrText>
      </w:r>
      <w:r>
        <w:rPr>
          <w:b/>
        </w:rPr>
        <w:fldChar w:fldCharType="separate"/>
      </w:r>
      <w:r w:rsidR="003D6E2A">
        <w:rPr>
          <w:b/>
          <w:noProof/>
        </w:rPr>
        <w:t>8</w:t>
      </w:r>
      <w:r>
        <w:rPr>
          <w:b/>
        </w:rPr>
        <w:fldChar w:fldCharType="end"/>
      </w:r>
      <w:bookmarkEnd w:id="69"/>
      <w:r>
        <w:rPr>
          <w:b/>
        </w:rPr>
        <w:t xml:space="preserve">: </w:t>
      </w:r>
      <w:r>
        <w:t>ITE Trip Generation (Baseline)</w:t>
      </w:r>
      <w:commentRangeEnd w:id="68"/>
      <w:r w:rsidR="003570C2">
        <w:rPr>
          <w:rStyle w:val="CommentReference"/>
          <w:rFonts w:asciiTheme="minorHAnsi" w:hAnsiTheme="minorHAnsi"/>
          <w:i w:val="0"/>
          <w:color w:val="auto"/>
        </w:rPr>
        <w:commentReference w:id="68"/>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3D6E2A" w14:paraId="7901DA5A" w14:textId="77777777" w:rsidTr="003D6E2A">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C7C7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46D99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15F1E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ED534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9FC19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commentRangeStart w:id="70"/>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commentRangeEnd w:id="70"/>
            <w:r w:rsidR="003570C2">
              <w:rPr>
                <w:rStyle w:val="CommentReference"/>
              </w:rPr>
              <w:commentReference w:id="70"/>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D2F46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0F6195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37BC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145AC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3D6E2A" w14:paraId="3A9B2268" w14:textId="77777777" w:rsidTr="003D6E2A">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2B84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3CF0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61C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37F7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CCB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B733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0D00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EFA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F07C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3D6E2A" w14:paraId="793B794D" w14:textId="77777777" w:rsidTr="003D6E2A">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3CE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6C14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09C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E81F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07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3FD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EB0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4AA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EF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3D6E2A" w14:paraId="7BC9334E" w14:textId="77777777" w:rsidTr="003D6E2A">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A96D57" w14:textId="5406AEF0"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sidR="003D6E2A">
              <w:rPr>
                <w:rFonts w:ascii="Gentium Book Basic" w:eastAsia="Helvetica" w:hAnsi="Helvetica" w:cs="Helvetica"/>
                <w:color w:val="000000"/>
                <w:sz w:val="22"/>
                <w:szCs w:val="22"/>
              </w:rPr>
              <w:br/>
            </w:r>
            <w:r>
              <w:rPr>
                <w:rFonts w:ascii="Gentium Book Basic" w:eastAsia="Helvetica" w:hAnsi="Helvetica" w:cs="Helvetica"/>
                <w:color w:val="000000"/>
                <w:sz w:val="22"/>
                <w:szCs w:val="22"/>
              </w:rP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D491D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ED0E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45990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0D9D9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631B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1EC95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1F95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6C983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70C22B2C" w14:textId="77777777" w:rsidR="00ED56DA" w:rsidRDefault="00000000">
      <w:pPr>
        <w:pStyle w:val="Heading3"/>
      </w:pPr>
      <w:bookmarkStart w:id="71" w:name="multi-use-reduction"/>
      <w:bookmarkEnd w:id="64"/>
      <w:r>
        <w:t>Multi-use Reduction</w:t>
      </w:r>
    </w:p>
    <w:p w14:paraId="63FF304B" w14:textId="74657462" w:rsidR="00ED56DA" w:rsidRDefault="00000000">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w:t>
      </w:r>
      <w:r w:rsidR="004F0043">
        <w:t>Table 9.</w:t>
      </w:r>
      <w:r>
        <w:t xml:space="preserve"> The </w:t>
      </w:r>
      <w:r w:rsidR="004F0043">
        <w:t>reduced</w:t>
      </w:r>
      <w:r>
        <w:t xml:space="preserve"> trip rates are given in </w:t>
      </w:r>
      <w:r w:rsidR="004F0043" w:rsidRPr="004F0043">
        <w:t>Table 10</w:t>
      </w:r>
      <w:r w:rsidRPr="004F0043">
        <w:t>,</w:t>
      </w:r>
      <w:r>
        <w:t xml:space="preserve"> and </w:t>
      </w:r>
      <w:hyperlink w:anchor="sec-apdx-tripgen">
        <w:r>
          <w:rPr>
            <w:rStyle w:val="Hyperlink"/>
          </w:rPr>
          <w:t>Appendix C</w:t>
        </w:r>
      </w:hyperlink>
      <w:r>
        <w:t xml:space="preserve"> contains more detailed calculations.</w:t>
      </w:r>
    </w:p>
    <w:p w14:paraId="4FEC8A15" w14:textId="77777777" w:rsidR="00ED56DA" w:rsidRDefault="00000000">
      <w:pPr>
        <w:pStyle w:val="TableCaption"/>
      </w:pPr>
      <w:r>
        <w:rPr>
          <w:b/>
        </w:rPr>
        <w:lastRenderedPageBreak/>
        <w:t xml:space="preserve">Table </w:t>
      </w:r>
      <w:bookmarkStart w:id="72" w:name="tbl-ite-multi-use-rates"/>
      <w:r>
        <w:rPr>
          <w:b/>
        </w:rPr>
        <w:fldChar w:fldCharType="begin"/>
      </w:r>
      <w:r>
        <w:rPr>
          <w:b/>
        </w:rPr>
        <w:instrText>SEQ tab \* Arabic</w:instrText>
      </w:r>
      <w:r>
        <w:rPr>
          <w:b/>
        </w:rPr>
        <w:fldChar w:fldCharType="separate"/>
      </w:r>
      <w:r w:rsidR="003D6E2A">
        <w:rPr>
          <w:b/>
          <w:noProof/>
        </w:rPr>
        <w:t>9</w:t>
      </w:r>
      <w:r>
        <w:rPr>
          <w:b/>
        </w:rPr>
        <w:fldChar w:fldCharType="end"/>
      </w:r>
      <w:bookmarkEnd w:id="72"/>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ED56DA" w14:paraId="12639725" w14:textId="77777777">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07A237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B066C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ED56DA" w14:paraId="195A1F93" w14:textId="77777777">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A18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7A0A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ED56DA" w14:paraId="439B4D6F" w14:textId="77777777">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112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031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ED56DA" w14:paraId="20546543" w14:textId="77777777">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7D1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A503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ED56DA" w14:paraId="7174F8F8" w14:textId="77777777">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BD8AE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87091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2F8029B9" w14:textId="77777777" w:rsidR="00ED56DA" w:rsidRDefault="00000000">
      <w:pPr>
        <w:pStyle w:val="TableCaption"/>
      </w:pPr>
      <w:r>
        <w:rPr>
          <w:b/>
        </w:rPr>
        <w:t xml:space="preserve">Table </w:t>
      </w:r>
      <w:bookmarkStart w:id="73" w:name="tbl-tripgen-multiuse"/>
      <w:r>
        <w:rPr>
          <w:b/>
        </w:rPr>
        <w:fldChar w:fldCharType="begin"/>
      </w:r>
      <w:r>
        <w:rPr>
          <w:b/>
        </w:rPr>
        <w:instrText>SEQ tab \* Arabic</w:instrText>
      </w:r>
      <w:r>
        <w:rPr>
          <w:b/>
        </w:rPr>
        <w:fldChar w:fldCharType="separate"/>
      </w:r>
      <w:r w:rsidR="003D6E2A">
        <w:rPr>
          <w:b/>
          <w:noProof/>
        </w:rPr>
        <w:t>10</w:t>
      </w:r>
      <w:r>
        <w:rPr>
          <w:b/>
        </w:rPr>
        <w:fldChar w:fldCharType="end"/>
      </w:r>
      <w:bookmarkEnd w:id="73"/>
      <w:r>
        <w:rPr>
          <w:b/>
        </w:rPr>
        <w:t xml:space="preserve">: </w:t>
      </w:r>
      <w:r>
        <w:t>Trips After Multi-use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ED56DA" w14:paraId="0AC9BBCE" w14:textId="77777777">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CD59C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F9EA4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9D8E7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6F61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0F234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ED56DA" w14:paraId="7DED32E8" w14:textId="77777777">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6933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ACD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500A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6027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A8C1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ED56DA" w14:paraId="29D6C296" w14:textId="77777777">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6E55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2C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C17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CF5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6931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ED56DA" w14:paraId="3BDAD793" w14:textId="77777777">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F3C2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76591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4589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CBDB0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C9E31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558CE5FD" w14:textId="77777777" w:rsidR="00ED56DA" w:rsidRDefault="00000000">
      <w:pPr>
        <w:pStyle w:val="Heading3"/>
      </w:pPr>
      <w:bookmarkStart w:id="74" w:name="pass-by-reduction"/>
      <w:bookmarkEnd w:id="71"/>
      <w:r>
        <w:t>Pass-by Reduction</w:t>
      </w:r>
    </w:p>
    <w:p w14:paraId="195FEE9C" w14:textId="3A1D98C5" w:rsidR="00ED56DA" w:rsidRDefault="00000000">
      <w:pPr>
        <w:pStyle w:val="FirstParagraph"/>
      </w:pPr>
      <w:r>
        <w:t>The ITE Trip Generation Manual also provides information on pass-by trip reductions. These indicate trips that otherwise would have passed the development, and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xml:space="preserve">. </w:t>
      </w:r>
      <w:r w:rsidR="00E97875" w:rsidRPr="00E97875">
        <w:t>Table 11</w:t>
      </w:r>
      <w:r>
        <w:t xml:space="preserve"> presents the new calculated trips after these reductions.</w:t>
      </w:r>
    </w:p>
    <w:p w14:paraId="10518608" w14:textId="77777777" w:rsidR="00ED56DA" w:rsidRDefault="00000000">
      <w:pPr>
        <w:pStyle w:val="TableCaption"/>
      </w:pPr>
      <w:commentRangeStart w:id="75"/>
      <w:r>
        <w:rPr>
          <w:b/>
        </w:rPr>
        <w:t xml:space="preserve">Table </w:t>
      </w:r>
      <w:bookmarkStart w:id="76" w:name="tbl-tripgen-passby"/>
      <w:r>
        <w:rPr>
          <w:b/>
        </w:rPr>
        <w:fldChar w:fldCharType="begin"/>
      </w:r>
      <w:r>
        <w:rPr>
          <w:b/>
        </w:rPr>
        <w:instrText>SEQ tab \* Arabic</w:instrText>
      </w:r>
      <w:r>
        <w:rPr>
          <w:b/>
        </w:rPr>
        <w:fldChar w:fldCharType="separate"/>
      </w:r>
      <w:r w:rsidR="003D6E2A">
        <w:rPr>
          <w:b/>
          <w:noProof/>
        </w:rPr>
        <w:t>11</w:t>
      </w:r>
      <w:r>
        <w:rPr>
          <w:b/>
        </w:rPr>
        <w:fldChar w:fldCharType="end"/>
      </w:r>
      <w:bookmarkEnd w:id="76"/>
      <w:r>
        <w:rPr>
          <w:b/>
        </w:rPr>
        <w:t xml:space="preserve">: </w:t>
      </w:r>
      <w:r>
        <w:t>Trips After Pass-by Reduction</w:t>
      </w:r>
      <w:commentRangeEnd w:id="75"/>
      <w:r w:rsidR="003570C2">
        <w:rPr>
          <w:rStyle w:val="CommentReference"/>
          <w:rFonts w:asciiTheme="minorHAnsi" w:hAnsiTheme="minorHAnsi"/>
          <w:i w:val="0"/>
          <w:color w:val="auto"/>
        </w:rPr>
        <w:commentReference w:id="75"/>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ED56DA" w14:paraId="663065F4" w14:textId="77777777">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8F8C9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1152B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9F633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AD1C8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2B423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E97875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ED56DA" w14:paraId="2C1E4F1C" w14:textId="77777777">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42EC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4ADF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3A73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3B15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6485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27B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ED56DA" w14:paraId="3E923385" w14:textId="77777777">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DA9A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26C9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DDA6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004D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7B0F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D827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ED56DA" w14:paraId="4ED8797B" w14:textId="77777777">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9CF42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3998E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ACBDA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F465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AE2903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0C41EA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p w14:paraId="2002B858" w14:textId="77777777" w:rsidR="00E97875" w:rsidRDefault="00E97875">
      <w:pPr>
        <w:rPr>
          <w:rFonts w:ascii="Alte Haas Grotesk" w:eastAsiaTheme="majorEastAsia" w:hAnsi="Alte Haas Grotesk" w:cs="Times New Roman (Headings CS)"/>
          <w:b/>
          <w:smallCaps/>
          <w:color w:val="000000" w:themeColor="text1"/>
          <w:sz w:val="40"/>
          <w:szCs w:val="32"/>
        </w:rPr>
      </w:pPr>
      <w:bookmarkStart w:id="77" w:name="references"/>
      <w:bookmarkEnd w:id="60"/>
      <w:bookmarkEnd w:id="63"/>
      <w:bookmarkEnd w:id="74"/>
      <w:r>
        <w:br w:type="page"/>
      </w:r>
    </w:p>
    <w:p w14:paraId="61B93FD8" w14:textId="31803F22" w:rsidR="00ED56DA" w:rsidRDefault="00000000">
      <w:pPr>
        <w:pStyle w:val="Heading1"/>
      </w:pPr>
      <w:bookmarkStart w:id="78" w:name="_Toc127914505"/>
      <w:commentRangeStart w:id="79"/>
      <w:r>
        <w:lastRenderedPageBreak/>
        <w:t>References</w:t>
      </w:r>
      <w:bookmarkEnd w:id="78"/>
      <w:commentRangeEnd w:id="79"/>
      <w:r w:rsidR="00273D03">
        <w:rPr>
          <w:rStyle w:val="CommentReference"/>
          <w:rFonts w:asciiTheme="minorHAnsi" w:eastAsiaTheme="minorHAnsi" w:hAnsiTheme="minorHAnsi" w:cstheme="minorBidi"/>
          <w:b w:val="0"/>
          <w:smallCaps w:val="0"/>
          <w:color w:val="auto"/>
        </w:rPr>
        <w:commentReference w:id="79"/>
      </w:r>
    </w:p>
    <w:p w14:paraId="1AD32B58" w14:textId="77777777" w:rsidR="00ED56DA" w:rsidRDefault="00000000">
      <w:pPr>
        <w:pStyle w:val="Bibliography"/>
      </w:pPr>
      <w:bookmarkStart w:id="80" w:name="X4df75cfe4e1773facb749f6f983fdbaacbb434a"/>
      <w:bookmarkStart w:id="81" w:name="refs"/>
      <w:r>
        <w:t xml:space="preserve">Institute of Transportation Engineers. (2014). </w:t>
      </w:r>
      <w:hyperlink r:id="rId21">
        <w:r>
          <w:rPr>
            <w:rStyle w:val="Hyperlink"/>
            <w:i/>
            <w:iCs/>
          </w:rPr>
          <w:t>Trip generation handbook</w:t>
        </w:r>
      </w:hyperlink>
      <w:r>
        <w:t>.</w:t>
      </w:r>
    </w:p>
    <w:p w14:paraId="32329BB2" w14:textId="77777777" w:rsidR="00ED56DA" w:rsidRDefault="00000000">
      <w:pPr>
        <w:pStyle w:val="Bibliography"/>
      </w:pPr>
      <w:bookmarkStart w:id="82" w:name="X5668e9d6800f25ffd0464b286894c25f5345cf5"/>
      <w:bookmarkEnd w:id="80"/>
      <w:r>
        <w:t xml:space="preserve">Institute of Transportation Engineers. (2021). </w:t>
      </w:r>
      <w:hyperlink r:id="rId22">
        <w:r>
          <w:rPr>
            <w:rStyle w:val="Hyperlink"/>
            <w:i/>
            <w:iCs/>
          </w:rPr>
          <w:t>Trip generation manual</w:t>
        </w:r>
      </w:hyperlink>
      <w:r>
        <w:t>.</w:t>
      </w:r>
    </w:p>
    <w:p w14:paraId="5A8BD580" w14:textId="77777777" w:rsidR="00ED56DA" w:rsidRDefault="00000000">
      <w:pPr>
        <w:pStyle w:val="Bibliography"/>
      </w:pPr>
      <w:bookmarkStart w:id="83" w:name="ref-highway2022"/>
      <w:bookmarkEnd w:id="82"/>
      <w:r>
        <w:t xml:space="preserve">National Academies of Sciences, Engineering, and Medicine. (2022). </w:t>
      </w:r>
      <w:hyperlink r:id="rId23">
        <w:r>
          <w:rPr>
            <w:rStyle w:val="Hyperlink"/>
            <w:i/>
            <w:iCs/>
          </w:rPr>
          <w:t>Highway capacity manual 7th edition: A guide for multimodal mobility analysis</w:t>
        </w:r>
      </w:hyperlink>
      <w:r>
        <w:t>. National Academies Press, Washington, D.C.</w:t>
      </w:r>
    </w:p>
    <w:p w14:paraId="418A8789" w14:textId="77777777" w:rsidR="00ED56DA" w:rsidRDefault="00000000">
      <w:pPr>
        <w:pStyle w:val="Bibliography"/>
      </w:pPr>
      <w:bookmarkStart w:id="84" w:name="ref-provocitycode"/>
      <w:bookmarkEnd w:id="83"/>
      <w:r>
        <w:t>Provo City Utah. (2022a). “</w:t>
      </w:r>
      <w:hyperlink r:id="rId24">
        <w:r>
          <w:rPr>
            <w:rStyle w:val="Hyperlink"/>
          </w:rPr>
          <w:t>Provo city code</w:t>
        </w:r>
      </w:hyperlink>
      <w:r>
        <w:t>.”</w:t>
      </w:r>
    </w:p>
    <w:p w14:paraId="7A7E6C28" w14:textId="77777777" w:rsidR="00ED56DA" w:rsidRDefault="00000000">
      <w:pPr>
        <w:pStyle w:val="Bibliography"/>
      </w:pPr>
      <w:bookmarkStart w:id="85" w:name="ref-provocityutah2022"/>
      <w:bookmarkEnd w:id="84"/>
      <w:r>
        <w:t>Provo City Utah. (2022b). “</w:t>
      </w:r>
      <w:hyperlink r:id="rId25">
        <w:r>
          <w:rPr>
            <w:rStyle w:val="Hyperlink"/>
          </w:rPr>
          <w:t>Provo city zoning map</w:t>
        </w:r>
      </w:hyperlink>
      <w:r>
        <w:t>.”</w:t>
      </w:r>
    </w:p>
    <w:p w14:paraId="5F082F1E" w14:textId="77777777" w:rsidR="00ED56DA" w:rsidRDefault="00000000">
      <w:pPr>
        <w:pStyle w:val="Bibliography"/>
      </w:pPr>
      <w:bookmarkStart w:id="86" w:name="ref-trafficware2019"/>
      <w:bookmarkEnd w:id="85"/>
      <w:r>
        <w:t xml:space="preserve">Trafficware. (2019). </w:t>
      </w:r>
      <w:hyperlink r:id="rId26">
        <w:r>
          <w:rPr>
            <w:rStyle w:val="Hyperlink"/>
            <w:i/>
            <w:iCs/>
          </w:rPr>
          <w:t>Synchro</w:t>
        </w:r>
      </w:hyperlink>
      <w:r>
        <w:t>. Cubic Transportation Systems.</w:t>
      </w:r>
    </w:p>
    <w:p w14:paraId="58048403" w14:textId="77777777" w:rsidR="00ED56DA" w:rsidRDefault="00000000">
      <w:pPr>
        <w:pStyle w:val="Bibliography"/>
      </w:pPr>
      <w:bookmarkStart w:id="87" w:name="ref-utahdepartmentoftransportation2019"/>
      <w:bookmarkEnd w:id="86"/>
      <w:r>
        <w:t>Utah Department of Transportation. (2019). “</w:t>
      </w:r>
      <w:hyperlink r:id="rId27">
        <w:r>
          <w:rPr>
            <w:rStyle w:val="Hyperlink"/>
          </w:rPr>
          <w:t>Administrative rule R930-6 (access management)</w:t>
        </w:r>
      </w:hyperlink>
      <w:r>
        <w:t>.”</w:t>
      </w:r>
    </w:p>
    <w:p w14:paraId="4049596E" w14:textId="77777777" w:rsidR="00ED56DA" w:rsidRDefault="00000000">
      <w:pPr>
        <w:pStyle w:val="Bibliography"/>
      </w:pPr>
      <w:bookmarkStart w:id="88" w:name="ref-utahdepartmentoftransportation2023"/>
      <w:bookmarkEnd w:id="87"/>
      <w:r>
        <w:t>Utah Department of Transportation. (2023b). “</w:t>
      </w:r>
      <w:hyperlink r:id="rId28">
        <w:r>
          <w:rPr>
            <w:rStyle w:val="Hyperlink"/>
          </w:rPr>
          <w:t>ROW access categories</w:t>
        </w:r>
      </w:hyperlink>
      <w:r>
        <w:t>.”</w:t>
      </w:r>
    </w:p>
    <w:p w14:paraId="58F8B1D8" w14:textId="77777777" w:rsidR="00ED56DA" w:rsidRDefault="00000000">
      <w:pPr>
        <w:pStyle w:val="Bibliography"/>
      </w:pPr>
      <w:bookmarkStart w:id="89" w:name="ref-utahdepartmentoftransportation2023a"/>
      <w:bookmarkEnd w:id="88"/>
      <w:r>
        <w:t>Utah Department of Transportation. (2023a). “</w:t>
      </w:r>
      <w:hyperlink r:id="rId29">
        <w:r>
          <w:rPr>
            <w:rStyle w:val="Hyperlink"/>
          </w:rPr>
          <w:t>Functional class (ALRS)</w:t>
        </w:r>
      </w:hyperlink>
      <w:r>
        <w:t>.”</w:t>
      </w:r>
    </w:p>
    <w:p w14:paraId="57CB7FFD" w14:textId="77777777" w:rsidR="00ED56DA" w:rsidRDefault="00000000">
      <w:pPr>
        <w:pStyle w:val="Bibliography"/>
      </w:pPr>
      <w:bookmarkStart w:id="90" w:name="ref-utahdepartmentoftransportation"/>
      <w:bookmarkEnd w:id="89"/>
      <w:r>
        <w:t>Utah Department of Transportation. (n.d.). “</w:t>
      </w:r>
      <w:hyperlink r:id="rId30">
        <w:r>
          <w:rPr>
            <w:rStyle w:val="Hyperlink"/>
          </w:rPr>
          <w:t>Utah valley express (UVX)</w:t>
        </w:r>
      </w:hyperlink>
      <w:r>
        <w:t>.”</w:t>
      </w:r>
    </w:p>
    <w:bookmarkEnd w:id="77"/>
    <w:bookmarkEnd w:id="81"/>
    <w:bookmarkEnd w:id="90"/>
    <w:p w14:paraId="3C1CDD71" w14:textId="77777777" w:rsidR="00E97875" w:rsidRDefault="00E97875">
      <w:pPr>
        <w:rPr>
          <w:rFonts w:ascii="Alte Haas Grotesk" w:eastAsiaTheme="majorEastAsia" w:hAnsi="Alte Haas Grotesk" w:cs="Times New Roman (Headings CS)"/>
          <w:b/>
          <w:smallCaps/>
          <w:color w:val="000000" w:themeColor="text1"/>
          <w:sz w:val="40"/>
          <w:szCs w:val="32"/>
        </w:rPr>
      </w:pPr>
      <w:r>
        <w:br w:type="page"/>
      </w:r>
    </w:p>
    <w:p w14:paraId="34F9E28E" w14:textId="2366DC44" w:rsidR="00ED56DA" w:rsidRDefault="00000000">
      <w:pPr>
        <w:pStyle w:val="Heading1"/>
      </w:pPr>
      <w:bookmarkStart w:id="91" w:name="_Toc127914506"/>
      <w:r>
        <w:lastRenderedPageBreak/>
        <w:t>Appendix A. Synchro LOS Analysis (Existing)</w:t>
      </w:r>
      <w:bookmarkEnd w:id="91"/>
    </w:p>
    <w:p w14:paraId="71752CA9" w14:textId="77777777" w:rsidR="00ED56DA" w:rsidRDefault="00000000">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373F4FBF" w14:textId="77777777" w:rsidR="00ED56DA" w:rsidRDefault="00000000">
      <w:pPr>
        <w:pStyle w:val="BodyText"/>
      </w:pPr>
      <w:r>
        <w:rPr>
          <w:noProof/>
        </w:rPr>
        <w:lastRenderedPageBreak/>
        <w:drawing>
          <wp:inline distT="0" distB="0" distL="0" distR="0" wp14:anchorId="37AD6B9A" wp14:editId="1305D16F">
            <wp:extent cx="5943600" cy="7691717"/>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qmd/appendix/../../data/reference/Synchro%20Analysis%201200TCB.pdf"/>
                    <pic:cNvPicPr>
                      <a:picLocks noChangeAspect="1" noChangeArrowheads="1"/>
                    </pic:cNvPicPr>
                  </pic:nvPicPr>
                  <pic:blipFill>
                    <a:blip r:embed="rId3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14044AC" wp14:editId="799760E8">
            <wp:extent cx="5943600" cy="7691717"/>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qmd/appendix/../../data/reference/Synchro%20Analysis%201200UA.pdf"/>
                    <pic:cNvPicPr>
                      <a:picLocks noChangeAspect="1" noChangeArrowheads="1"/>
                    </pic:cNvPicPr>
                  </pic:nvPicPr>
                  <pic:blipFill>
                    <a:blip r:embed="rId3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F6DB019" wp14:editId="6E0986D2">
            <wp:extent cx="5943600" cy="7691717"/>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qmd/appendix/../../data/reference/Synchro%20Analysis%20TCDTCB.pdf"/>
                    <pic:cNvPicPr>
                      <a:picLocks noChangeAspect="1" noChangeArrowheads="1"/>
                    </pic:cNvPicPr>
                  </pic:nvPicPr>
                  <pic:blipFill>
                    <a:blip r:embed="rId3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E861B06" wp14:editId="79C7B561">
            <wp:extent cx="5943600" cy="7691717"/>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qmd/appendix/../../data/reference/Synchro%20Analysis%20TCDUA.pdf"/>
                    <pic:cNvPicPr>
                      <a:picLocks noChangeAspect="1" noChangeArrowheads="1"/>
                    </pic:cNvPicPr>
                  </pic:nvPicPr>
                  <pic:blipFill>
                    <a:blip r:embed="rId34"/>
                    <a:stretch>
                      <a:fillRect/>
                    </a:stretch>
                  </pic:blipFill>
                  <pic:spPr bwMode="auto">
                    <a:xfrm>
                      <a:off x="0" y="0"/>
                      <a:ext cx="5943600" cy="7691717"/>
                    </a:xfrm>
                    <a:prstGeom prst="rect">
                      <a:avLst/>
                    </a:prstGeom>
                    <a:noFill/>
                    <a:ln w="9525">
                      <a:noFill/>
                      <a:headEnd/>
                      <a:tailEnd/>
                    </a:ln>
                  </pic:spPr>
                </pic:pic>
              </a:graphicData>
            </a:graphic>
          </wp:inline>
        </w:drawing>
      </w:r>
    </w:p>
    <w:p w14:paraId="12E33213" w14:textId="77777777" w:rsidR="00ED56DA" w:rsidRDefault="00000000">
      <w:pPr>
        <w:pStyle w:val="Heading1"/>
      </w:pPr>
      <w:bookmarkStart w:id="92" w:name="_Toc127914507"/>
      <w:bookmarkStart w:id="93" w:name="sec-apdx-signal-timings"/>
      <w:r>
        <w:lastRenderedPageBreak/>
        <w:t>Appendix B. Signalized Intersection Signal Timings</w:t>
      </w:r>
      <w:bookmarkEnd w:id="92"/>
    </w:p>
    <w:p w14:paraId="3104B4A8" w14:textId="77777777" w:rsidR="00ED56DA" w:rsidRDefault="00000000">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1C935BE3" w14:textId="77777777" w:rsidR="00ED56DA" w:rsidRDefault="00000000">
      <w:pPr>
        <w:pStyle w:val="BodyText"/>
      </w:pPr>
      <w:r>
        <w:rPr>
          <w:noProof/>
        </w:rPr>
        <w:lastRenderedPageBreak/>
        <w:drawing>
          <wp:inline distT="0" distB="0" distL="0" distR="0" wp14:anchorId="7D864258" wp14:editId="22AC30C4">
            <wp:extent cx="5943600" cy="76895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qmd/appendix/../../images/signal_timings/UA1200S.png"/>
                    <pic:cNvPicPr>
                      <a:picLocks noChangeAspect="1" noChangeArrowheads="1"/>
                    </pic:cNvPicPr>
                  </pic:nvPicPr>
                  <pic:blipFill>
                    <a:blip r:embed="rId35"/>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42D7A05A" wp14:editId="652F6BAB">
            <wp:extent cx="5943600" cy="7689577"/>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qmd/appendix/../../images/signal_timings/UATCD.png"/>
                    <pic:cNvPicPr>
                      <a:picLocks noChangeAspect="1" noChangeArrowheads="1"/>
                    </pic:cNvPicPr>
                  </pic:nvPicPr>
                  <pic:blipFill>
                    <a:blip r:embed="rId36"/>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7426A31" wp14:editId="79F0C94A">
            <wp:extent cx="5943600" cy="7689577"/>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qmd/appendix/../../images/signal_timings/TCBTCD.png"/>
                    <pic:cNvPicPr>
                      <a:picLocks noChangeAspect="1" noChangeArrowheads="1"/>
                    </pic:cNvPicPr>
                  </pic:nvPicPr>
                  <pic:blipFill>
                    <a:blip r:embed="rId37"/>
                    <a:stretch>
                      <a:fillRect/>
                    </a:stretch>
                  </pic:blipFill>
                  <pic:spPr bwMode="auto">
                    <a:xfrm>
                      <a:off x="0" y="0"/>
                      <a:ext cx="5943600" cy="7689577"/>
                    </a:xfrm>
                    <a:prstGeom prst="rect">
                      <a:avLst/>
                    </a:prstGeom>
                    <a:noFill/>
                    <a:ln w="9525">
                      <a:noFill/>
                      <a:headEnd/>
                      <a:tailEnd/>
                    </a:ln>
                  </pic:spPr>
                </pic:pic>
              </a:graphicData>
            </a:graphic>
          </wp:inline>
        </w:drawing>
      </w:r>
    </w:p>
    <w:p w14:paraId="5C38D88C" w14:textId="77777777" w:rsidR="00ED56DA" w:rsidRDefault="00000000">
      <w:pPr>
        <w:pStyle w:val="Heading1"/>
      </w:pPr>
      <w:bookmarkStart w:id="94" w:name="_Toc127914508"/>
      <w:bookmarkStart w:id="95" w:name="sec-apdx-tripgen"/>
      <w:bookmarkEnd w:id="93"/>
      <w:r>
        <w:lastRenderedPageBreak/>
        <w:t>Appendix C. ITE Trip Generation Reference</w:t>
      </w:r>
      <w:bookmarkEnd w:id="94"/>
    </w:p>
    <w:p w14:paraId="0BD85ED6" w14:textId="77777777" w:rsidR="00ED56DA" w:rsidRDefault="00000000">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06BAE168" w14:textId="77777777" w:rsidR="00ED56DA" w:rsidRDefault="00000000">
      <w:pPr>
        <w:pStyle w:val="BodyText"/>
      </w:pPr>
      <w:r>
        <w:rPr>
          <w:noProof/>
        </w:rPr>
        <w:lastRenderedPageBreak/>
        <w:drawing>
          <wp:inline distT="0" distB="0" distL="0" distR="0" wp14:anchorId="256726E0" wp14:editId="014B371F">
            <wp:extent cx="5943600" cy="7691717"/>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qmd/appendix/../../images/tripgen/710_pm.pdf"/>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D8E4846" wp14:editId="16777F1F">
            <wp:extent cx="5943600" cy="7691717"/>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qmd/appendix/../../images/tripgen/710_wkday.pdf"/>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p>
    <w:p w14:paraId="4A6605F5" w14:textId="77777777" w:rsidR="00ED56DA" w:rsidRDefault="00000000">
      <w:pPr>
        <w:pStyle w:val="BodyText"/>
      </w:pPr>
      <w:r>
        <w:rPr>
          <w:noProof/>
        </w:rPr>
        <w:lastRenderedPageBreak/>
        <w:drawing>
          <wp:inline distT="0" distB="0" distL="0" distR="0" wp14:anchorId="01549777" wp14:editId="2543637C">
            <wp:extent cx="5943600" cy="7691717"/>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qmd/appendix/../../images/tripgen/816_pm.pdf"/>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254C48D1" wp14:editId="7A9244D0">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images/tripgen/816_wkday.pdf"/>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46FF642A" w14:textId="77777777" w:rsidR="00ED56DA" w:rsidRDefault="00000000">
      <w:pPr>
        <w:pStyle w:val="BodyText"/>
      </w:pPr>
      <w:r>
        <w:rPr>
          <w:noProof/>
        </w:rPr>
        <w:lastRenderedPageBreak/>
        <w:drawing>
          <wp:inline distT="0" distB="0" distL="0" distR="0" wp14:anchorId="5866E1AD" wp14:editId="7DEC80B0">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images/tripgen/932_pm.pdf"/>
                    <pic:cNvPicPr>
                      <a:picLocks noChangeAspect="1" noChangeArrowheads="1"/>
                    </pic:cNvPicPr>
                  </pic:nvPicPr>
                  <pic:blipFill>
                    <a:blip r:embed="rId4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511CDC8" wp14:editId="47105696">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images/tripgen/932_wkday.pdf"/>
                    <pic:cNvPicPr>
                      <a:picLocks noChangeAspect="1" noChangeArrowheads="1"/>
                    </pic:cNvPicPr>
                  </pic:nvPicPr>
                  <pic:blipFill>
                    <a:blip r:embed="rId43"/>
                    <a:stretch>
                      <a:fillRect/>
                    </a:stretch>
                  </pic:blipFill>
                  <pic:spPr bwMode="auto">
                    <a:xfrm>
                      <a:off x="0" y="0"/>
                      <a:ext cx="5943600" cy="7691717"/>
                    </a:xfrm>
                    <a:prstGeom prst="rect">
                      <a:avLst/>
                    </a:prstGeom>
                    <a:noFill/>
                    <a:ln w="9525">
                      <a:noFill/>
                      <a:headEnd/>
                      <a:tailEnd/>
                    </a:ln>
                  </pic:spPr>
                </pic:pic>
              </a:graphicData>
            </a:graphic>
          </wp:inline>
        </w:drawing>
      </w:r>
    </w:p>
    <w:p w14:paraId="4EB28922" w14:textId="77777777" w:rsidR="00ED56DA" w:rsidRDefault="00000000">
      <w:pPr>
        <w:pStyle w:val="BodyText"/>
      </w:pPr>
      <w:r>
        <w:rPr>
          <w:noProof/>
        </w:rPr>
        <w:lastRenderedPageBreak/>
        <w:drawing>
          <wp:inline distT="0" distB="0" distL="0" distR="0" wp14:anchorId="58D685BE" wp14:editId="2470FA76">
            <wp:extent cx="5943600" cy="8410943"/>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images/tripgen/hand_scan_multiuse.pdf"/>
                    <pic:cNvPicPr>
                      <a:picLocks noChangeAspect="1" noChangeArrowheads="1"/>
                    </pic:cNvPicPr>
                  </pic:nvPicPr>
                  <pic:blipFill>
                    <a:blip r:embed="rId44"/>
                    <a:stretch>
                      <a:fillRect/>
                    </a:stretch>
                  </pic:blipFill>
                  <pic:spPr bwMode="auto">
                    <a:xfrm rot="10800000">
                      <a:off x="0" y="0"/>
                      <a:ext cx="5943600" cy="8410943"/>
                    </a:xfrm>
                    <a:prstGeom prst="rect">
                      <a:avLst/>
                    </a:prstGeom>
                    <a:noFill/>
                    <a:ln w="9525">
                      <a:noFill/>
                      <a:headEnd/>
                      <a:tailEnd/>
                    </a:ln>
                  </pic:spPr>
                </pic:pic>
              </a:graphicData>
            </a:graphic>
          </wp:inline>
        </w:drawing>
      </w:r>
      <w:bookmarkEnd w:id="95"/>
    </w:p>
    <w:sectPr w:rsidR="00ED56DA" w:rsidSect="003D7F9E">
      <w:footerReference w:type="default" r:id="rId4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Grant Schultz" w:date="2023-02-27T18:05:00Z" w:initials="GS">
    <w:p w14:paraId="76F72ABB" w14:textId="77777777" w:rsidR="00380490" w:rsidRDefault="00380490" w:rsidP="00435263">
      <w:pPr>
        <w:pStyle w:val="CommentText"/>
      </w:pPr>
      <w:r>
        <w:rPr>
          <w:rStyle w:val="CommentReference"/>
        </w:rPr>
        <w:annotationRef/>
      </w:r>
      <w:r>
        <w:t>You still did not add the Key to show the description of the zones or discussion how the adjacent zones fit with the development site.</w:t>
      </w:r>
    </w:p>
  </w:comment>
  <w:comment w:id="65" w:author="Grant Schultz" w:date="2023-02-27T19:19:00Z" w:initials="GS">
    <w:p w14:paraId="5A091ED2" w14:textId="77777777" w:rsidR="003570C2" w:rsidRDefault="003570C2" w:rsidP="00B62F9C">
      <w:pPr>
        <w:pStyle w:val="CommentText"/>
      </w:pPr>
      <w:r>
        <w:rPr>
          <w:rStyle w:val="CommentReference"/>
        </w:rPr>
        <w:annotationRef/>
      </w:r>
      <w:r>
        <w:t>Although this is true, why was the PM peak period the time period that was the focus of the analysis? That is part of determining the appropriate design hour.</w:t>
      </w:r>
    </w:p>
  </w:comment>
  <w:comment w:id="68" w:author="Grant Schultz" w:date="2023-02-27T19:22:00Z" w:initials="GS">
    <w:p w14:paraId="2626CA8D" w14:textId="77777777" w:rsidR="003570C2" w:rsidRDefault="003570C2" w:rsidP="00980474">
      <w:pPr>
        <w:pStyle w:val="CommentText"/>
      </w:pPr>
      <w:r>
        <w:rPr>
          <w:rStyle w:val="CommentReference"/>
        </w:rPr>
        <w:annotationRef/>
      </w:r>
      <w:r>
        <w:t>I assume that these are all PM Peak Hour? Be clear on that. Where are your daily trips? Although it is nice to have separate tables for the different reductions, etc. it is also confusing for the reader. Look at how you could put this all into one table and you can then just explain the different reductions for the trip generation and show the final results in one table so that the reader is not left wondering where to go for the final results. Those results are critical as you get to the analysis portions of the TIA.</w:t>
      </w:r>
    </w:p>
  </w:comment>
  <w:comment w:id="70" w:author="Grant Schultz" w:date="2023-02-27T19:19:00Z" w:initials="GS">
    <w:p w14:paraId="22B3FD9E" w14:textId="02484E8F" w:rsidR="003570C2" w:rsidRDefault="003570C2" w:rsidP="00581360">
      <w:pPr>
        <w:pStyle w:val="CommentText"/>
      </w:pPr>
      <w:r>
        <w:rPr>
          <w:rStyle w:val="CommentReference"/>
        </w:rPr>
        <w:annotationRef/>
      </w:r>
      <w:r>
        <w:t>No discussion on the independent variable descriptor and quantity.</w:t>
      </w:r>
    </w:p>
  </w:comment>
  <w:comment w:id="75" w:author="Grant Schultz" w:date="2023-02-27T19:23:00Z" w:initials="GS">
    <w:p w14:paraId="4976A609" w14:textId="77777777" w:rsidR="003570C2" w:rsidRDefault="003570C2">
      <w:pPr>
        <w:pStyle w:val="CommentText"/>
      </w:pPr>
      <w:r>
        <w:rPr>
          <w:rStyle w:val="CommentReference"/>
        </w:rPr>
        <w:annotationRef/>
      </w:r>
      <w:r>
        <w:t>Is this the final result? You don't ever wrap it all up.</w:t>
      </w:r>
    </w:p>
    <w:p w14:paraId="67CC9244" w14:textId="77777777" w:rsidR="003570C2" w:rsidRDefault="003570C2">
      <w:pPr>
        <w:pStyle w:val="CommentText"/>
      </w:pPr>
    </w:p>
    <w:p w14:paraId="1EF43B9D" w14:textId="77777777" w:rsidR="003570C2" w:rsidRDefault="003570C2" w:rsidP="0059595C">
      <w:pPr>
        <w:pStyle w:val="CommentText"/>
      </w:pPr>
      <w:r>
        <w:t>Where is your Mode Split discussion? Be sure to read the grading sheet and project assignment so you don't miss things.</w:t>
      </w:r>
    </w:p>
  </w:comment>
  <w:comment w:id="79" w:author="Grant Schultz" w:date="2023-02-27T18:24:00Z" w:initials="GS">
    <w:p w14:paraId="3EBD884A" w14:textId="559850D2" w:rsidR="00273D03" w:rsidRDefault="00273D03" w:rsidP="008A26EA">
      <w:pPr>
        <w:pStyle w:val="CommentText"/>
      </w:pPr>
      <w:r>
        <w:rPr>
          <w:rStyle w:val="CommentReference"/>
        </w:rPr>
        <w:annotationRef/>
      </w:r>
      <w:r>
        <w:t>This is still not ASCE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F72ABB" w15:done="1"/>
  <w15:commentEx w15:paraId="5A091ED2" w15:done="0"/>
  <w15:commentEx w15:paraId="2626CA8D" w15:done="0"/>
  <w15:commentEx w15:paraId="22B3FD9E" w15:done="0"/>
  <w15:commentEx w15:paraId="1EF43B9D" w15:done="0"/>
  <w15:commentEx w15:paraId="3EBD88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6F6B" w16cex:dateUtc="2023-02-28T01:05:00Z"/>
  <w16cex:commentExtensible w16cex:durableId="27A780B3" w16cex:dateUtc="2023-02-28T02:19:00Z"/>
  <w16cex:commentExtensible w16cex:durableId="27A7816F" w16cex:dateUtc="2023-02-28T02:22:00Z"/>
  <w16cex:commentExtensible w16cex:durableId="27A780D0" w16cex:dateUtc="2023-02-28T02:19:00Z"/>
  <w16cex:commentExtensible w16cex:durableId="27A781B6" w16cex:dateUtc="2023-02-28T02:23:00Z"/>
  <w16cex:commentExtensible w16cex:durableId="27A773ED" w16cex:dateUtc="2023-02-28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F72ABB" w16cid:durableId="27A76F6B"/>
  <w16cid:commentId w16cid:paraId="5A091ED2" w16cid:durableId="27A780B3"/>
  <w16cid:commentId w16cid:paraId="2626CA8D" w16cid:durableId="27A7816F"/>
  <w16cid:commentId w16cid:paraId="22B3FD9E" w16cid:durableId="27A780D0"/>
  <w16cid:commentId w16cid:paraId="1EF43B9D" w16cid:durableId="27A781B6"/>
  <w16cid:commentId w16cid:paraId="3EBD884A" w16cid:durableId="27A773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A0506" w14:textId="77777777" w:rsidR="005A4EA8" w:rsidRDefault="005A4EA8">
      <w:pPr>
        <w:spacing w:after="0"/>
      </w:pPr>
      <w:r>
        <w:separator/>
      </w:r>
    </w:p>
  </w:endnote>
  <w:endnote w:type="continuationSeparator" w:id="0">
    <w:p w14:paraId="5D7F2C12" w14:textId="77777777" w:rsidR="005A4EA8" w:rsidRDefault="005A4E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lte Haas Grotesk">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4E43A" w14:textId="77777777" w:rsidR="005A4EA8" w:rsidRDefault="005A4EA8">
      <w:r>
        <w:separator/>
      </w:r>
    </w:p>
  </w:footnote>
  <w:footnote w:type="continuationSeparator" w:id="0">
    <w:p w14:paraId="07388824" w14:textId="77777777" w:rsidR="005A4EA8" w:rsidRDefault="005A4E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Schultz">
    <w15:presenceInfo w15:providerId="AD" w15:userId="S::ggs8@byu.edu::a7f2c046-79bf-4db6-8cc0-801b08f93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IwtDS1NDUxMrAwsjBQ0lEKTi0uzszPAykwrAUAZMU0jiwAAAA="/>
  </w:docVars>
  <w:rsids>
    <w:rsidRoot w:val="00ED56DA"/>
    <w:rsid w:val="00184209"/>
    <w:rsid w:val="00273D03"/>
    <w:rsid w:val="002B3C75"/>
    <w:rsid w:val="003570C2"/>
    <w:rsid w:val="003660A1"/>
    <w:rsid w:val="0037299F"/>
    <w:rsid w:val="00380490"/>
    <w:rsid w:val="003D6E2A"/>
    <w:rsid w:val="003D7F9E"/>
    <w:rsid w:val="004F0043"/>
    <w:rsid w:val="005147BF"/>
    <w:rsid w:val="00573F4E"/>
    <w:rsid w:val="005A4EA8"/>
    <w:rsid w:val="009963B8"/>
    <w:rsid w:val="00A937AC"/>
    <w:rsid w:val="00CE0EDC"/>
    <w:rsid w:val="00E20048"/>
    <w:rsid w:val="00E97875"/>
    <w:rsid w:val="00ED56D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380490"/>
    <w:pPr>
      <w:spacing w:after="0"/>
    </w:pPr>
  </w:style>
  <w:style w:type="character" w:styleId="CommentReference">
    <w:name w:val="annotation reference"/>
    <w:basedOn w:val="DefaultParagraphFont"/>
    <w:semiHidden/>
    <w:unhideWhenUsed/>
    <w:rsid w:val="00380490"/>
    <w:rPr>
      <w:sz w:val="16"/>
      <w:szCs w:val="16"/>
    </w:rPr>
  </w:style>
  <w:style w:type="paragraph" w:styleId="CommentText">
    <w:name w:val="annotation text"/>
    <w:basedOn w:val="Normal"/>
    <w:link w:val="CommentTextChar"/>
    <w:unhideWhenUsed/>
    <w:rsid w:val="00380490"/>
    <w:rPr>
      <w:sz w:val="20"/>
      <w:szCs w:val="20"/>
    </w:rPr>
  </w:style>
  <w:style w:type="character" w:customStyle="1" w:styleId="CommentTextChar">
    <w:name w:val="Comment Text Char"/>
    <w:basedOn w:val="DefaultParagraphFont"/>
    <w:link w:val="CommentText"/>
    <w:rsid w:val="00380490"/>
    <w:rPr>
      <w:sz w:val="20"/>
      <w:szCs w:val="20"/>
    </w:rPr>
  </w:style>
  <w:style w:type="paragraph" w:styleId="CommentSubject">
    <w:name w:val="annotation subject"/>
    <w:basedOn w:val="CommentText"/>
    <w:next w:val="CommentText"/>
    <w:link w:val="CommentSubjectChar"/>
    <w:semiHidden/>
    <w:unhideWhenUsed/>
    <w:rsid w:val="00380490"/>
    <w:rPr>
      <w:b/>
      <w:bCs/>
    </w:rPr>
  </w:style>
  <w:style w:type="character" w:customStyle="1" w:styleId="CommentSubjectChar">
    <w:name w:val="Comment Subject Char"/>
    <w:basedOn w:val="CommentTextChar"/>
    <w:link w:val="CommentSubject"/>
    <w:semiHidden/>
    <w:rsid w:val="003804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hyperlink" Target="https://support.gridsmart.com/support/solutions/articles/69000541835-synchro-studio-11-user-guide" TargetMode="External"/><Relationship Id="rId39" Type="http://schemas.openxmlformats.org/officeDocument/2006/relationships/image" Target="media/image18.emf"/><Relationship Id="rId21" Type="http://schemas.openxmlformats.org/officeDocument/2006/relationships/hyperlink" Target="https://trid.trb.org/view.aspx?id=1326326" TargetMode="External"/><Relationship Id="rId34" Type="http://schemas.openxmlformats.org/officeDocument/2006/relationships/image" Target="media/image13.emf"/><Relationship Id="rId42" Type="http://schemas.openxmlformats.org/officeDocument/2006/relationships/image" Target="media/image21.emf"/><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ata-uplan.opendata.arcgis.com/maps/functional-class-al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provo.municipal.codes/Code" TargetMode="External"/><Relationship Id="rId32" Type="http://schemas.openxmlformats.org/officeDocument/2006/relationships/image" Target="media/image11.emf"/><Relationship Id="rId37" Type="http://schemas.openxmlformats.org/officeDocument/2006/relationships/image" Target="media/image16.png"/><Relationship Id="rId40" Type="http://schemas.openxmlformats.org/officeDocument/2006/relationships/image" Target="media/image19.em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7226/26432" TargetMode="External"/><Relationship Id="rId28" Type="http://schemas.openxmlformats.org/officeDocument/2006/relationships/hyperlink" Target="https://data-uplan.opendata.arcgis.com/maps/row-access-categories" TargetMode="External"/><Relationship Id="rId36" Type="http://schemas.openxmlformats.org/officeDocument/2006/relationships/image" Target="media/image15.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0.emf"/><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itetripgen.org/" TargetMode="External"/><Relationship Id="rId27" Type="http://schemas.openxmlformats.org/officeDocument/2006/relationships/hyperlink" Target="https://drive.google.com/file/d/1a0YNDy9Z8bFxuE121lJP5XJNW0rw9Ft3/view?usp=embed_facebook" TargetMode="External"/><Relationship Id="rId30" Type="http://schemas.openxmlformats.org/officeDocument/2006/relationships/hyperlink" Target="https://www.rideuta.com/Rider-Tools/Schedules-and-Maps/830X-Utah-Valley-Express" TargetMode="External"/><Relationship Id="rId35" Type="http://schemas.openxmlformats.org/officeDocument/2006/relationships/image" Target="media/image14.png"/><Relationship Id="rId43" Type="http://schemas.openxmlformats.org/officeDocument/2006/relationships/image" Target="media/image22.emf"/><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hyperlink" Target="https://www.provo.org/home/showpublisheddocument/8772/638095423470500000" TargetMode="External"/><Relationship Id="rId33" Type="http://schemas.openxmlformats.org/officeDocument/2006/relationships/image" Target="media/image12.emf"/><Relationship Id="rId38" Type="http://schemas.openxmlformats.org/officeDocument/2006/relationships/image" Target="media/image17.emf"/><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2023-02-21T00:00:00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41</Pages>
  <Words>4084</Words>
  <Characters>23283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27313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12</cp:revision>
  <dcterms:created xsi:type="dcterms:W3CDTF">2023-02-22T06:17:00Z</dcterms:created>
  <dcterms:modified xsi:type="dcterms:W3CDTF">2023-04-04T22:12:00Z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